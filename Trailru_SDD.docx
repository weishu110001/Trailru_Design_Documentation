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4148FE5" w14:textId="77777777" w:rsidR="00001BF7" w:rsidRDefault="00115F48">
      <w:pPr>
        <w:pStyle w:val="Heading1"/>
        <w:widowControl w:val="0"/>
        <w:spacing w:line="240" w:lineRule="auto"/>
        <w:ind w:left="0"/>
        <w:jc w:val="center"/>
        <w:rPr>
          <w:sz w:val="46"/>
          <w:szCs w:val="46"/>
        </w:rPr>
      </w:pPr>
      <w:bookmarkStart w:id="0" w:name="_vamxzx6vuf0b" w:colFirst="0" w:colLast="0"/>
      <w:bookmarkEnd w:id="0"/>
      <w:proofErr w:type="spellStart"/>
      <w:r>
        <w:rPr>
          <w:rFonts w:ascii="Pacifico" w:eastAsia="Pacifico" w:hAnsi="Pacifico" w:cs="Pacifico"/>
          <w:sz w:val="120"/>
          <w:szCs w:val="120"/>
        </w:rPr>
        <w:t>Trailru</w:t>
      </w:r>
      <w:proofErr w:type="spellEnd"/>
      <w:r>
        <w:rPr>
          <w:rFonts w:ascii="Pacifico" w:eastAsia="Pacifico" w:hAnsi="Pacifico" w:cs="Pacifico"/>
          <w:sz w:val="120"/>
          <w:szCs w:val="120"/>
        </w:rPr>
        <w:br/>
      </w:r>
      <w:r>
        <w:rPr>
          <w:sz w:val="46"/>
          <w:szCs w:val="46"/>
        </w:rPr>
        <w:t>Software Design Document</w:t>
      </w:r>
    </w:p>
    <w:p w14:paraId="73E10DC5" w14:textId="77777777" w:rsidR="00001BF7" w:rsidRDefault="00115F48">
      <w:pPr>
        <w:widowControl w:val="0"/>
        <w:ind w:left="0"/>
        <w:jc w:val="center"/>
        <w:rPr>
          <w:sz w:val="30"/>
          <w:szCs w:val="30"/>
        </w:rPr>
      </w:pPr>
      <w:r>
        <w:rPr>
          <w:sz w:val="46"/>
          <w:szCs w:val="46"/>
        </w:rPr>
        <w:br/>
      </w:r>
      <w:r>
        <w:rPr>
          <w:sz w:val="30"/>
          <w:szCs w:val="30"/>
        </w:rPr>
        <w:t xml:space="preserve">Software </w:t>
      </w:r>
      <w:proofErr w:type="gramStart"/>
      <w:r>
        <w:rPr>
          <w:sz w:val="30"/>
          <w:szCs w:val="30"/>
        </w:rPr>
        <w:t>Engineering</w:t>
      </w:r>
      <w:proofErr w:type="gramEnd"/>
      <w:r>
        <w:rPr>
          <w:sz w:val="30"/>
          <w:szCs w:val="30"/>
        </w:rPr>
        <w:t xml:space="preserve"> I - CS364 Section 2</w:t>
      </w:r>
      <w:r>
        <w:rPr>
          <w:sz w:val="30"/>
          <w:szCs w:val="30"/>
        </w:rPr>
        <w:br/>
        <w:t>Final Revision</w:t>
      </w:r>
    </w:p>
    <w:p w14:paraId="1BDA26A5" w14:textId="77777777" w:rsidR="00001BF7" w:rsidRDefault="00001BF7">
      <w:pPr>
        <w:widowControl w:val="0"/>
        <w:ind w:left="0"/>
        <w:rPr>
          <w:sz w:val="30"/>
          <w:szCs w:val="30"/>
        </w:rPr>
      </w:pPr>
    </w:p>
    <w:p w14:paraId="1B0946F5" w14:textId="77777777" w:rsidR="00001BF7" w:rsidRDefault="00001BF7">
      <w:pPr>
        <w:widowControl w:val="0"/>
        <w:ind w:left="0"/>
        <w:jc w:val="center"/>
        <w:rPr>
          <w:sz w:val="30"/>
          <w:szCs w:val="30"/>
        </w:rPr>
      </w:pPr>
    </w:p>
    <w:p w14:paraId="4DF3F5A0" w14:textId="77777777" w:rsidR="00001BF7" w:rsidRDefault="00115F48">
      <w:pPr>
        <w:ind w:left="0"/>
        <w:jc w:val="center"/>
        <w:rPr>
          <w:sz w:val="46"/>
          <w:szCs w:val="46"/>
        </w:rPr>
      </w:pPr>
      <w:r>
        <w:rPr>
          <w:i/>
        </w:rPr>
        <w:t>Contributors:</w:t>
      </w:r>
      <w:r>
        <w:rPr>
          <w:sz w:val="46"/>
          <w:szCs w:val="46"/>
        </w:rPr>
        <w:br/>
      </w:r>
    </w:p>
    <w:tbl>
      <w:tblPr>
        <w:tblStyle w:val="a"/>
        <w:tblW w:w="10800" w:type="dxa"/>
        <w:jc w:val="center"/>
        <w:tblLayout w:type="fixed"/>
        <w:tblLook w:val="0600" w:firstRow="0" w:lastRow="0" w:firstColumn="0" w:lastColumn="0" w:noHBand="1" w:noVBand="1"/>
      </w:tblPr>
      <w:tblGrid>
        <w:gridCol w:w="2700"/>
        <w:gridCol w:w="2700"/>
        <w:gridCol w:w="2700"/>
        <w:gridCol w:w="2700"/>
      </w:tblGrid>
      <w:tr w:rsidR="00001BF7" w14:paraId="7D135D7A" w14:textId="77777777">
        <w:trPr>
          <w:jc w:val="center"/>
        </w:trPr>
        <w:tc>
          <w:tcPr>
            <w:tcW w:w="2700" w:type="dxa"/>
            <w:tcBorders>
              <w:top w:val="nil"/>
              <w:left w:val="nil"/>
              <w:bottom w:val="nil"/>
              <w:right w:val="nil"/>
            </w:tcBorders>
            <w:tcMar>
              <w:top w:w="21" w:type="dxa"/>
              <w:left w:w="21" w:type="dxa"/>
              <w:bottom w:w="21" w:type="dxa"/>
              <w:right w:w="21" w:type="dxa"/>
            </w:tcMar>
            <w:vAlign w:val="bottom"/>
          </w:tcPr>
          <w:p w14:paraId="2322E60D" w14:textId="77777777" w:rsidR="00001BF7" w:rsidRDefault="00115F48">
            <w:pPr>
              <w:widowControl w:val="0"/>
              <w:ind w:left="0"/>
              <w:jc w:val="center"/>
              <w:rPr>
                <w:sz w:val="20"/>
                <w:szCs w:val="20"/>
              </w:rPr>
            </w:pPr>
            <w:r>
              <w:rPr>
                <w:sz w:val="20"/>
                <w:szCs w:val="20"/>
              </w:rPr>
              <w:t>Connor Albright</w:t>
            </w:r>
          </w:p>
        </w:tc>
        <w:tc>
          <w:tcPr>
            <w:tcW w:w="2700" w:type="dxa"/>
            <w:tcBorders>
              <w:top w:val="nil"/>
              <w:left w:val="nil"/>
              <w:bottom w:val="nil"/>
              <w:right w:val="nil"/>
            </w:tcBorders>
            <w:tcMar>
              <w:top w:w="21" w:type="dxa"/>
              <w:left w:w="21" w:type="dxa"/>
              <w:bottom w:w="21" w:type="dxa"/>
              <w:right w:w="21" w:type="dxa"/>
            </w:tcMar>
            <w:vAlign w:val="bottom"/>
          </w:tcPr>
          <w:p w14:paraId="0CE03BEB" w14:textId="77777777" w:rsidR="00001BF7" w:rsidRDefault="00115F48">
            <w:pPr>
              <w:widowControl w:val="0"/>
              <w:ind w:left="0"/>
              <w:jc w:val="center"/>
              <w:rPr>
                <w:sz w:val="20"/>
                <w:szCs w:val="20"/>
              </w:rPr>
            </w:pPr>
            <w:r>
              <w:rPr>
                <w:sz w:val="20"/>
                <w:szCs w:val="20"/>
              </w:rPr>
              <w:t>Dallin Gilbert</w:t>
            </w:r>
          </w:p>
        </w:tc>
        <w:tc>
          <w:tcPr>
            <w:tcW w:w="2700" w:type="dxa"/>
            <w:tcBorders>
              <w:top w:val="nil"/>
              <w:left w:val="nil"/>
              <w:bottom w:val="nil"/>
              <w:right w:val="nil"/>
            </w:tcBorders>
            <w:tcMar>
              <w:top w:w="21" w:type="dxa"/>
              <w:left w:w="21" w:type="dxa"/>
              <w:bottom w:w="21" w:type="dxa"/>
              <w:right w:w="21" w:type="dxa"/>
            </w:tcMar>
            <w:vAlign w:val="bottom"/>
          </w:tcPr>
          <w:p w14:paraId="11676CE2" w14:textId="77777777" w:rsidR="00001BF7" w:rsidRDefault="00115F48">
            <w:pPr>
              <w:widowControl w:val="0"/>
              <w:ind w:left="0"/>
              <w:jc w:val="center"/>
              <w:rPr>
                <w:sz w:val="20"/>
                <w:szCs w:val="20"/>
              </w:rPr>
            </w:pPr>
            <w:r>
              <w:rPr>
                <w:sz w:val="20"/>
                <w:szCs w:val="20"/>
              </w:rPr>
              <w:t>Sean Mason</w:t>
            </w:r>
          </w:p>
        </w:tc>
        <w:tc>
          <w:tcPr>
            <w:tcW w:w="2700" w:type="dxa"/>
            <w:tcBorders>
              <w:top w:val="nil"/>
              <w:left w:val="nil"/>
              <w:bottom w:val="nil"/>
              <w:right w:val="nil"/>
            </w:tcBorders>
            <w:tcMar>
              <w:top w:w="21" w:type="dxa"/>
              <w:left w:w="21" w:type="dxa"/>
              <w:bottom w:w="21" w:type="dxa"/>
              <w:right w:w="21" w:type="dxa"/>
            </w:tcMar>
            <w:vAlign w:val="bottom"/>
          </w:tcPr>
          <w:p w14:paraId="47C8CAA8" w14:textId="77777777" w:rsidR="00001BF7" w:rsidRDefault="00115F48">
            <w:pPr>
              <w:widowControl w:val="0"/>
              <w:ind w:left="0"/>
              <w:jc w:val="center"/>
              <w:rPr>
                <w:sz w:val="20"/>
                <w:szCs w:val="20"/>
              </w:rPr>
            </w:pPr>
            <w:r>
              <w:rPr>
                <w:sz w:val="20"/>
                <w:szCs w:val="20"/>
              </w:rPr>
              <w:t>Nick Routsong</w:t>
            </w:r>
          </w:p>
        </w:tc>
      </w:tr>
      <w:tr w:rsidR="00001BF7" w14:paraId="4813FFD7" w14:textId="77777777">
        <w:trPr>
          <w:jc w:val="center"/>
        </w:trPr>
        <w:tc>
          <w:tcPr>
            <w:tcW w:w="2700" w:type="dxa"/>
            <w:tcBorders>
              <w:top w:val="nil"/>
              <w:left w:val="nil"/>
              <w:bottom w:val="nil"/>
              <w:right w:val="nil"/>
            </w:tcBorders>
            <w:tcMar>
              <w:top w:w="21" w:type="dxa"/>
              <w:left w:w="21" w:type="dxa"/>
              <w:bottom w:w="21" w:type="dxa"/>
              <w:right w:w="21" w:type="dxa"/>
            </w:tcMar>
            <w:vAlign w:val="bottom"/>
          </w:tcPr>
          <w:p w14:paraId="6AF61857" w14:textId="77777777" w:rsidR="00001BF7" w:rsidRDefault="00115F48">
            <w:pPr>
              <w:widowControl w:val="0"/>
              <w:ind w:left="0"/>
              <w:jc w:val="center"/>
              <w:rPr>
                <w:sz w:val="20"/>
                <w:szCs w:val="20"/>
              </w:rPr>
            </w:pPr>
            <w:r>
              <w:rPr>
                <w:sz w:val="20"/>
                <w:szCs w:val="20"/>
              </w:rPr>
              <w:t>Adam Applegate</w:t>
            </w:r>
          </w:p>
        </w:tc>
        <w:tc>
          <w:tcPr>
            <w:tcW w:w="2700" w:type="dxa"/>
            <w:tcBorders>
              <w:top w:val="nil"/>
              <w:left w:val="nil"/>
              <w:bottom w:val="nil"/>
              <w:right w:val="nil"/>
            </w:tcBorders>
            <w:tcMar>
              <w:top w:w="21" w:type="dxa"/>
              <w:left w:w="21" w:type="dxa"/>
              <w:bottom w:w="21" w:type="dxa"/>
              <w:right w:w="21" w:type="dxa"/>
            </w:tcMar>
            <w:vAlign w:val="bottom"/>
          </w:tcPr>
          <w:p w14:paraId="7E10A7BB" w14:textId="77777777" w:rsidR="00001BF7" w:rsidRDefault="00115F48">
            <w:pPr>
              <w:widowControl w:val="0"/>
              <w:ind w:left="0"/>
              <w:jc w:val="center"/>
              <w:rPr>
                <w:sz w:val="20"/>
                <w:szCs w:val="20"/>
              </w:rPr>
            </w:pPr>
            <w:r>
              <w:rPr>
                <w:sz w:val="20"/>
                <w:szCs w:val="20"/>
              </w:rPr>
              <w:t>Adam Goff</w:t>
            </w:r>
          </w:p>
        </w:tc>
        <w:tc>
          <w:tcPr>
            <w:tcW w:w="2700" w:type="dxa"/>
            <w:tcBorders>
              <w:top w:val="nil"/>
              <w:left w:val="nil"/>
              <w:bottom w:val="nil"/>
              <w:right w:val="nil"/>
            </w:tcBorders>
            <w:tcMar>
              <w:top w:w="21" w:type="dxa"/>
              <w:left w:w="21" w:type="dxa"/>
              <w:bottom w:w="21" w:type="dxa"/>
              <w:right w:w="21" w:type="dxa"/>
            </w:tcMar>
            <w:vAlign w:val="bottom"/>
          </w:tcPr>
          <w:p w14:paraId="5FFFA0F3" w14:textId="77777777" w:rsidR="00001BF7" w:rsidRDefault="00115F48">
            <w:pPr>
              <w:widowControl w:val="0"/>
              <w:ind w:left="0"/>
              <w:jc w:val="center"/>
              <w:rPr>
                <w:sz w:val="20"/>
                <w:szCs w:val="20"/>
              </w:rPr>
            </w:pPr>
            <w:r>
              <w:rPr>
                <w:sz w:val="20"/>
                <w:szCs w:val="20"/>
              </w:rPr>
              <w:t>Jonathan Maxwell</w:t>
            </w:r>
          </w:p>
        </w:tc>
        <w:tc>
          <w:tcPr>
            <w:tcW w:w="2700" w:type="dxa"/>
            <w:tcBorders>
              <w:top w:val="nil"/>
              <w:left w:val="nil"/>
              <w:bottom w:val="nil"/>
              <w:right w:val="nil"/>
            </w:tcBorders>
            <w:tcMar>
              <w:top w:w="21" w:type="dxa"/>
              <w:left w:w="21" w:type="dxa"/>
              <w:bottom w:w="21" w:type="dxa"/>
              <w:right w:w="21" w:type="dxa"/>
            </w:tcMar>
            <w:vAlign w:val="bottom"/>
          </w:tcPr>
          <w:p w14:paraId="6CCE7965" w14:textId="77777777" w:rsidR="00001BF7" w:rsidRDefault="00115F48">
            <w:pPr>
              <w:widowControl w:val="0"/>
              <w:ind w:left="0"/>
              <w:jc w:val="center"/>
              <w:rPr>
                <w:sz w:val="20"/>
                <w:szCs w:val="20"/>
              </w:rPr>
            </w:pPr>
            <w:r>
              <w:rPr>
                <w:sz w:val="20"/>
                <w:szCs w:val="20"/>
              </w:rPr>
              <w:t>Joseph Sanderson</w:t>
            </w:r>
          </w:p>
        </w:tc>
      </w:tr>
      <w:tr w:rsidR="00001BF7" w14:paraId="013009C9" w14:textId="77777777">
        <w:trPr>
          <w:jc w:val="center"/>
        </w:trPr>
        <w:tc>
          <w:tcPr>
            <w:tcW w:w="2700" w:type="dxa"/>
            <w:tcBorders>
              <w:top w:val="nil"/>
              <w:left w:val="nil"/>
              <w:bottom w:val="nil"/>
              <w:right w:val="nil"/>
            </w:tcBorders>
            <w:tcMar>
              <w:top w:w="21" w:type="dxa"/>
              <w:left w:w="21" w:type="dxa"/>
              <w:bottom w:w="21" w:type="dxa"/>
              <w:right w:w="21" w:type="dxa"/>
            </w:tcMar>
            <w:vAlign w:val="bottom"/>
          </w:tcPr>
          <w:p w14:paraId="424AC787" w14:textId="77777777" w:rsidR="00001BF7" w:rsidRDefault="00115F48">
            <w:pPr>
              <w:widowControl w:val="0"/>
              <w:ind w:left="0"/>
              <w:jc w:val="center"/>
              <w:rPr>
                <w:sz w:val="20"/>
                <w:szCs w:val="20"/>
              </w:rPr>
            </w:pPr>
            <w:r>
              <w:rPr>
                <w:sz w:val="20"/>
                <w:szCs w:val="20"/>
              </w:rPr>
              <w:t>Jared Aston</w:t>
            </w:r>
          </w:p>
        </w:tc>
        <w:tc>
          <w:tcPr>
            <w:tcW w:w="2700" w:type="dxa"/>
            <w:tcBorders>
              <w:top w:val="nil"/>
              <w:left w:val="nil"/>
              <w:bottom w:val="nil"/>
              <w:right w:val="nil"/>
            </w:tcBorders>
            <w:tcMar>
              <w:top w:w="21" w:type="dxa"/>
              <w:left w:w="21" w:type="dxa"/>
              <w:bottom w:w="21" w:type="dxa"/>
              <w:right w:w="21" w:type="dxa"/>
            </w:tcMar>
            <w:vAlign w:val="bottom"/>
          </w:tcPr>
          <w:p w14:paraId="49D55983" w14:textId="77777777" w:rsidR="00001BF7" w:rsidRDefault="00115F48">
            <w:pPr>
              <w:widowControl w:val="0"/>
              <w:ind w:left="0"/>
              <w:jc w:val="center"/>
              <w:rPr>
                <w:sz w:val="20"/>
                <w:szCs w:val="20"/>
              </w:rPr>
            </w:pPr>
            <w:r>
              <w:rPr>
                <w:sz w:val="20"/>
                <w:szCs w:val="20"/>
              </w:rPr>
              <w:t>Robert Hampton</w:t>
            </w:r>
          </w:p>
        </w:tc>
        <w:tc>
          <w:tcPr>
            <w:tcW w:w="2700" w:type="dxa"/>
            <w:tcBorders>
              <w:top w:val="nil"/>
              <w:left w:val="nil"/>
              <w:bottom w:val="nil"/>
              <w:right w:val="nil"/>
            </w:tcBorders>
            <w:tcMar>
              <w:top w:w="21" w:type="dxa"/>
              <w:left w:w="21" w:type="dxa"/>
              <w:bottom w:w="21" w:type="dxa"/>
              <w:right w:w="21" w:type="dxa"/>
            </w:tcMar>
            <w:vAlign w:val="bottom"/>
          </w:tcPr>
          <w:p w14:paraId="18D7DDC5" w14:textId="77777777" w:rsidR="00001BF7" w:rsidRDefault="00115F48">
            <w:pPr>
              <w:widowControl w:val="0"/>
              <w:ind w:left="0"/>
              <w:jc w:val="center"/>
              <w:rPr>
                <w:sz w:val="20"/>
                <w:szCs w:val="20"/>
              </w:rPr>
            </w:pPr>
            <w:r>
              <w:rPr>
                <w:sz w:val="20"/>
                <w:szCs w:val="20"/>
              </w:rPr>
              <w:t>Samantha Neville</w:t>
            </w:r>
          </w:p>
        </w:tc>
        <w:tc>
          <w:tcPr>
            <w:tcW w:w="2700" w:type="dxa"/>
            <w:tcBorders>
              <w:top w:val="nil"/>
              <w:left w:val="nil"/>
              <w:bottom w:val="nil"/>
              <w:right w:val="nil"/>
            </w:tcBorders>
            <w:tcMar>
              <w:top w:w="21" w:type="dxa"/>
              <w:left w:w="21" w:type="dxa"/>
              <w:bottom w:w="21" w:type="dxa"/>
              <w:right w:w="21" w:type="dxa"/>
            </w:tcMar>
            <w:vAlign w:val="bottom"/>
          </w:tcPr>
          <w:p w14:paraId="2C63869D" w14:textId="77777777" w:rsidR="00001BF7" w:rsidRDefault="00115F48">
            <w:pPr>
              <w:widowControl w:val="0"/>
              <w:ind w:left="0"/>
              <w:jc w:val="center"/>
              <w:rPr>
                <w:sz w:val="20"/>
                <w:szCs w:val="20"/>
              </w:rPr>
            </w:pPr>
            <w:r>
              <w:rPr>
                <w:sz w:val="20"/>
                <w:szCs w:val="20"/>
              </w:rPr>
              <w:t>Max Schuhmacher</w:t>
            </w:r>
          </w:p>
        </w:tc>
      </w:tr>
      <w:tr w:rsidR="00001BF7" w14:paraId="221662E5" w14:textId="77777777">
        <w:trPr>
          <w:jc w:val="center"/>
        </w:trPr>
        <w:tc>
          <w:tcPr>
            <w:tcW w:w="2700" w:type="dxa"/>
            <w:tcBorders>
              <w:top w:val="nil"/>
              <w:left w:val="nil"/>
              <w:bottom w:val="nil"/>
              <w:right w:val="nil"/>
            </w:tcBorders>
            <w:tcMar>
              <w:top w:w="21" w:type="dxa"/>
              <w:left w:w="21" w:type="dxa"/>
              <w:bottom w:w="21" w:type="dxa"/>
              <w:right w:w="21" w:type="dxa"/>
            </w:tcMar>
            <w:vAlign w:val="bottom"/>
          </w:tcPr>
          <w:p w14:paraId="2AF401D8" w14:textId="77777777" w:rsidR="00001BF7" w:rsidRDefault="00115F48">
            <w:pPr>
              <w:widowControl w:val="0"/>
              <w:ind w:left="0"/>
              <w:jc w:val="center"/>
              <w:rPr>
                <w:sz w:val="20"/>
                <w:szCs w:val="20"/>
              </w:rPr>
            </w:pPr>
            <w:r>
              <w:rPr>
                <w:sz w:val="20"/>
                <w:szCs w:val="20"/>
              </w:rPr>
              <w:t>Evgeniy Bekker</w:t>
            </w:r>
          </w:p>
        </w:tc>
        <w:tc>
          <w:tcPr>
            <w:tcW w:w="2700" w:type="dxa"/>
            <w:tcBorders>
              <w:top w:val="nil"/>
              <w:left w:val="nil"/>
              <w:bottom w:val="nil"/>
              <w:right w:val="nil"/>
            </w:tcBorders>
            <w:tcMar>
              <w:top w:w="21" w:type="dxa"/>
              <w:left w:w="21" w:type="dxa"/>
              <w:bottom w:w="21" w:type="dxa"/>
              <w:right w:w="21" w:type="dxa"/>
            </w:tcMar>
            <w:vAlign w:val="bottom"/>
          </w:tcPr>
          <w:p w14:paraId="6DF77A2F" w14:textId="77777777" w:rsidR="00001BF7" w:rsidRDefault="00115F48">
            <w:pPr>
              <w:widowControl w:val="0"/>
              <w:ind w:left="0"/>
              <w:jc w:val="center"/>
              <w:rPr>
                <w:sz w:val="20"/>
                <w:szCs w:val="20"/>
              </w:rPr>
            </w:pPr>
            <w:r>
              <w:rPr>
                <w:sz w:val="20"/>
                <w:szCs w:val="20"/>
              </w:rPr>
              <w:t>Ethan Hatch</w:t>
            </w:r>
          </w:p>
        </w:tc>
        <w:tc>
          <w:tcPr>
            <w:tcW w:w="2700" w:type="dxa"/>
            <w:tcBorders>
              <w:top w:val="nil"/>
              <w:left w:val="nil"/>
              <w:bottom w:val="nil"/>
              <w:right w:val="nil"/>
            </w:tcBorders>
            <w:tcMar>
              <w:top w:w="21" w:type="dxa"/>
              <w:left w:w="21" w:type="dxa"/>
              <w:bottom w:w="21" w:type="dxa"/>
              <w:right w:w="21" w:type="dxa"/>
            </w:tcMar>
            <w:vAlign w:val="bottom"/>
          </w:tcPr>
          <w:p w14:paraId="4A1743B0" w14:textId="77777777" w:rsidR="00001BF7" w:rsidRDefault="00115F48">
            <w:pPr>
              <w:widowControl w:val="0"/>
              <w:ind w:left="0"/>
              <w:jc w:val="center"/>
              <w:rPr>
                <w:sz w:val="20"/>
                <w:szCs w:val="20"/>
              </w:rPr>
            </w:pPr>
            <w:r>
              <w:rPr>
                <w:sz w:val="20"/>
                <w:szCs w:val="20"/>
              </w:rPr>
              <w:t>Dan Ortega</w:t>
            </w:r>
          </w:p>
        </w:tc>
        <w:tc>
          <w:tcPr>
            <w:tcW w:w="2700" w:type="dxa"/>
            <w:tcBorders>
              <w:top w:val="nil"/>
              <w:left w:val="nil"/>
              <w:bottom w:val="nil"/>
              <w:right w:val="nil"/>
            </w:tcBorders>
            <w:tcMar>
              <w:top w:w="21" w:type="dxa"/>
              <w:left w:w="21" w:type="dxa"/>
              <w:bottom w:w="21" w:type="dxa"/>
              <w:right w:w="21" w:type="dxa"/>
            </w:tcMar>
            <w:vAlign w:val="bottom"/>
          </w:tcPr>
          <w:p w14:paraId="798C9AAA" w14:textId="77777777" w:rsidR="00001BF7" w:rsidRDefault="00115F48">
            <w:pPr>
              <w:widowControl w:val="0"/>
              <w:ind w:left="0"/>
              <w:jc w:val="center"/>
              <w:rPr>
                <w:sz w:val="20"/>
                <w:szCs w:val="20"/>
              </w:rPr>
            </w:pPr>
            <w:r>
              <w:rPr>
                <w:sz w:val="20"/>
                <w:szCs w:val="20"/>
              </w:rPr>
              <w:t>Jacob Smith</w:t>
            </w:r>
          </w:p>
        </w:tc>
      </w:tr>
      <w:tr w:rsidR="00001BF7" w14:paraId="0F869ECF" w14:textId="77777777">
        <w:trPr>
          <w:jc w:val="center"/>
        </w:trPr>
        <w:tc>
          <w:tcPr>
            <w:tcW w:w="2700" w:type="dxa"/>
            <w:tcBorders>
              <w:top w:val="nil"/>
              <w:left w:val="nil"/>
              <w:bottom w:val="nil"/>
              <w:right w:val="nil"/>
            </w:tcBorders>
            <w:tcMar>
              <w:top w:w="21" w:type="dxa"/>
              <w:left w:w="21" w:type="dxa"/>
              <w:bottom w:w="21" w:type="dxa"/>
              <w:right w:w="21" w:type="dxa"/>
            </w:tcMar>
            <w:vAlign w:val="bottom"/>
          </w:tcPr>
          <w:p w14:paraId="4FDCBDD6" w14:textId="77777777" w:rsidR="00001BF7" w:rsidRDefault="00115F48">
            <w:pPr>
              <w:widowControl w:val="0"/>
              <w:ind w:left="0"/>
              <w:jc w:val="center"/>
              <w:rPr>
                <w:sz w:val="20"/>
                <w:szCs w:val="20"/>
              </w:rPr>
            </w:pPr>
            <w:r>
              <w:rPr>
                <w:sz w:val="20"/>
                <w:szCs w:val="20"/>
              </w:rPr>
              <w:t>Reece Brown</w:t>
            </w:r>
          </w:p>
        </w:tc>
        <w:tc>
          <w:tcPr>
            <w:tcW w:w="2700" w:type="dxa"/>
            <w:tcBorders>
              <w:top w:val="nil"/>
              <w:left w:val="nil"/>
              <w:bottom w:val="nil"/>
              <w:right w:val="nil"/>
            </w:tcBorders>
            <w:tcMar>
              <w:top w:w="21" w:type="dxa"/>
              <w:left w:w="21" w:type="dxa"/>
              <w:bottom w:w="21" w:type="dxa"/>
              <w:right w:w="21" w:type="dxa"/>
            </w:tcMar>
            <w:vAlign w:val="bottom"/>
          </w:tcPr>
          <w:p w14:paraId="626BA1FE" w14:textId="77777777" w:rsidR="00001BF7" w:rsidRDefault="00115F48">
            <w:pPr>
              <w:widowControl w:val="0"/>
              <w:ind w:left="0"/>
              <w:jc w:val="center"/>
              <w:rPr>
                <w:sz w:val="20"/>
                <w:szCs w:val="20"/>
              </w:rPr>
            </w:pPr>
            <w:r>
              <w:rPr>
                <w:sz w:val="20"/>
                <w:szCs w:val="20"/>
              </w:rPr>
              <w:t>Wei Hsu</w:t>
            </w:r>
          </w:p>
        </w:tc>
        <w:tc>
          <w:tcPr>
            <w:tcW w:w="2700" w:type="dxa"/>
            <w:tcBorders>
              <w:top w:val="nil"/>
              <w:left w:val="nil"/>
              <w:bottom w:val="nil"/>
              <w:right w:val="nil"/>
            </w:tcBorders>
            <w:tcMar>
              <w:top w:w="21" w:type="dxa"/>
              <w:left w:w="21" w:type="dxa"/>
              <w:bottom w:w="21" w:type="dxa"/>
              <w:right w:w="21" w:type="dxa"/>
            </w:tcMar>
            <w:vAlign w:val="bottom"/>
          </w:tcPr>
          <w:p w14:paraId="563272A6" w14:textId="77777777" w:rsidR="00001BF7" w:rsidRDefault="00115F48">
            <w:pPr>
              <w:widowControl w:val="0"/>
              <w:ind w:left="0"/>
              <w:jc w:val="center"/>
              <w:rPr>
                <w:sz w:val="20"/>
                <w:szCs w:val="20"/>
              </w:rPr>
            </w:pPr>
            <w:r>
              <w:rPr>
                <w:sz w:val="20"/>
                <w:szCs w:val="20"/>
              </w:rPr>
              <w:t>Jose Paz</w:t>
            </w:r>
          </w:p>
        </w:tc>
        <w:tc>
          <w:tcPr>
            <w:tcW w:w="2700" w:type="dxa"/>
            <w:tcBorders>
              <w:top w:val="nil"/>
              <w:left w:val="nil"/>
              <w:bottom w:val="nil"/>
              <w:right w:val="nil"/>
            </w:tcBorders>
            <w:tcMar>
              <w:top w:w="21" w:type="dxa"/>
              <w:left w:w="21" w:type="dxa"/>
              <w:bottom w:w="21" w:type="dxa"/>
              <w:right w:w="21" w:type="dxa"/>
            </w:tcMar>
            <w:vAlign w:val="bottom"/>
          </w:tcPr>
          <w:p w14:paraId="6865414A" w14:textId="77777777" w:rsidR="00001BF7" w:rsidRDefault="00115F48">
            <w:pPr>
              <w:widowControl w:val="0"/>
              <w:ind w:left="0"/>
              <w:jc w:val="center"/>
              <w:rPr>
                <w:sz w:val="20"/>
                <w:szCs w:val="20"/>
              </w:rPr>
            </w:pPr>
            <w:r>
              <w:rPr>
                <w:sz w:val="20"/>
                <w:szCs w:val="20"/>
              </w:rPr>
              <w:t>Justin Sumida</w:t>
            </w:r>
          </w:p>
        </w:tc>
      </w:tr>
      <w:tr w:rsidR="00001BF7" w14:paraId="54D29BF1" w14:textId="77777777">
        <w:trPr>
          <w:jc w:val="center"/>
        </w:trPr>
        <w:tc>
          <w:tcPr>
            <w:tcW w:w="2700" w:type="dxa"/>
            <w:tcBorders>
              <w:top w:val="nil"/>
              <w:left w:val="nil"/>
              <w:bottom w:val="nil"/>
              <w:right w:val="nil"/>
            </w:tcBorders>
            <w:tcMar>
              <w:top w:w="21" w:type="dxa"/>
              <w:left w:w="21" w:type="dxa"/>
              <w:bottom w:w="21" w:type="dxa"/>
              <w:right w:w="21" w:type="dxa"/>
            </w:tcMar>
            <w:vAlign w:val="bottom"/>
          </w:tcPr>
          <w:p w14:paraId="3A872665" w14:textId="77777777" w:rsidR="00001BF7" w:rsidRDefault="00115F48">
            <w:pPr>
              <w:widowControl w:val="0"/>
              <w:ind w:left="0"/>
              <w:jc w:val="center"/>
              <w:rPr>
                <w:sz w:val="20"/>
                <w:szCs w:val="20"/>
              </w:rPr>
            </w:pPr>
            <w:r>
              <w:rPr>
                <w:sz w:val="20"/>
                <w:szCs w:val="20"/>
              </w:rPr>
              <w:t>Orion Christensen</w:t>
            </w:r>
          </w:p>
        </w:tc>
        <w:tc>
          <w:tcPr>
            <w:tcW w:w="2700" w:type="dxa"/>
            <w:tcBorders>
              <w:top w:val="nil"/>
              <w:left w:val="nil"/>
              <w:bottom w:val="nil"/>
              <w:right w:val="nil"/>
            </w:tcBorders>
            <w:tcMar>
              <w:top w:w="21" w:type="dxa"/>
              <w:left w:w="21" w:type="dxa"/>
              <w:bottom w:w="21" w:type="dxa"/>
              <w:right w:w="21" w:type="dxa"/>
            </w:tcMar>
            <w:vAlign w:val="bottom"/>
          </w:tcPr>
          <w:p w14:paraId="6DD8B732" w14:textId="77777777" w:rsidR="00001BF7" w:rsidRDefault="00115F48">
            <w:pPr>
              <w:widowControl w:val="0"/>
              <w:ind w:left="0"/>
              <w:jc w:val="center"/>
              <w:rPr>
                <w:sz w:val="20"/>
                <w:szCs w:val="20"/>
              </w:rPr>
            </w:pPr>
            <w:r>
              <w:rPr>
                <w:sz w:val="20"/>
                <w:szCs w:val="20"/>
              </w:rPr>
              <w:t>Chloe Huang</w:t>
            </w:r>
          </w:p>
        </w:tc>
        <w:tc>
          <w:tcPr>
            <w:tcW w:w="2700" w:type="dxa"/>
            <w:tcBorders>
              <w:top w:val="nil"/>
              <w:left w:val="nil"/>
              <w:bottom w:val="nil"/>
              <w:right w:val="nil"/>
            </w:tcBorders>
            <w:tcMar>
              <w:top w:w="21" w:type="dxa"/>
              <w:left w:w="21" w:type="dxa"/>
              <w:bottom w:w="21" w:type="dxa"/>
              <w:right w:w="21" w:type="dxa"/>
            </w:tcMar>
            <w:vAlign w:val="bottom"/>
          </w:tcPr>
          <w:p w14:paraId="2DF8F672" w14:textId="77777777" w:rsidR="00001BF7" w:rsidRDefault="00115F48">
            <w:pPr>
              <w:widowControl w:val="0"/>
              <w:ind w:left="0"/>
              <w:jc w:val="center"/>
              <w:rPr>
                <w:sz w:val="20"/>
                <w:szCs w:val="20"/>
              </w:rPr>
            </w:pPr>
            <w:r>
              <w:rPr>
                <w:sz w:val="20"/>
                <w:szCs w:val="20"/>
              </w:rPr>
              <w:t>Spencer Pilkington</w:t>
            </w:r>
          </w:p>
        </w:tc>
        <w:tc>
          <w:tcPr>
            <w:tcW w:w="2700" w:type="dxa"/>
            <w:tcBorders>
              <w:top w:val="nil"/>
              <w:left w:val="nil"/>
              <w:bottom w:val="nil"/>
              <w:right w:val="nil"/>
            </w:tcBorders>
            <w:tcMar>
              <w:top w:w="21" w:type="dxa"/>
              <w:left w:w="21" w:type="dxa"/>
              <w:bottom w:w="21" w:type="dxa"/>
              <w:right w:w="21" w:type="dxa"/>
            </w:tcMar>
            <w:vAlign w:val="bottom"/>
          </w:tcPr>
          <w:p w14:paraId="431341DD" w14:textId="77777777" w:rsidR="00001BF7" w:rsidRDefault="00115F48">
            <w:pPr>
              <w:widowControl w:val="0"/>
              <w:ind w:left="0"/>
              <w:jc w:val="center"/>
              <w:rPr>
                <w:sz w:val="20"/>
                <w:szCs w:val="20"/>
              </w:rPr>
            </w:pPr>
            <w:r>
              <w:rPr>
                <w:sz w:val="20"/>
                <w:szCs w:val="20"/>
              </w:rPr>
              <w:t>Kraig Taylor</w:t>
            </w:r>
          </w:p>
        </w:tc>
      </w:tr>
      <w:tr w:rsidR="00001BF7" w14:paraId="41F02BFD" w14:textId="77777777">
        <w:trPr>
          <w:jc w:val="center"/>
        </w:trPr>
        <w:tc>
          <w:tcPr>
            <w:tcW w:w="2700" w:type="dxa"/>
            <w:tcBorders>
              <w:top w:val="nil"/>
              <w:left w:val="nil"/>
              <w:bottom w:val="nil"/>
              <w:right w:val="nil"/>
            </w:tcBorders>
            <w:shd w:val="clear" w:color="auto" w:fill="auto"/>
            <w:tcMar>
              <w:top w:w="21" w:type="dxa"/>
              <w:left w:w="21" w:type="dxa"/>
              <w:bottom w:w="21" w:type="dxa"/>
              <w:right w:w="21" w:type="dxa"/>
            </w:tcMar>
          </w:tcPr>
          <w:p w14:paraId="2EB55288" w14:textId="77777777" w:rsidR="00001BF7" w:rsidRDefault="00115F48">
            <w:pPr>
              <w:widowControl w:val="0"/>
              <w:ind w:left="0"/>
              <w:jc w:val="center"/>
              <w:rPr>
                <w:sz w:val="46"/>
                <w:szCs w:val="46"/>
              </w:rPr>
            </w:pPr>
            <w:r>
              <w:rPr>
                <w:sz w:val="20"/>
                <w:szCs w:val="20"/>
              </w:rPr>
              <w:t>Trae Folkman</w:t>
            </w:r>
          </w:p>
        </w:tc>
        <w:tc>
          <w:tcPr>
            <w:tcW w:w="2700" w:type="dxa"/>
            <w:tcBorders>
              <w:top w:val="nil"/>
              <w:left w:val="nil"/>
              <w:bottom w:val="nil"/>
              <w:right w:val="nil"/>
            </w:tcBorders>
            <w:tcMar>
              <w:top w:w="21" w:type="dxa"/>
              <w:left w:w="21" w:type="dxa"/>
              <w:bottom w:w="21" w:type="dxa"/>
              <w:right w:w="21" w:type="dxa"/>
            </w:tcMar>
            <w:vAlign w:val="bottom"/>
          </w:tcPr>
          <w:p w14:paraId="7D2BE70C" w14:textId="77777777" w:rsidR="00001BF7" w:rsidRDefault="00115F48">
            <w:pPr>
              <w:widowControl w:val="0"/>
              <w:ind w:left="0"/>
              <w:jc w:val="center"/>
              <w:rPr>
                <w:sz w:val="20"/>
                <w:szCs w:val="20"/>
              </w:rPr>
            </w:pPr>
            <w:r>
              <w:rPr>
                <w:sz w:val="20"/>
                <w:szCs w:val="20"/>
              </w:rPr>
              <w:t>Robert Jones</w:t>
            </w:r>
          </w:p>
        </w:tc>
        <w:tc>
          <w:tcPr>
            <w:tcW w:w="2700" w:type="dxa"/>
            <w:tcBorders>
              <w:top w:val="nil"/>
              <w:left w:val="nil"/>
              <w:bottom w:val="nil"/>
              <w:right w:val="nil"/>
            </w:tcBorders>
            <w:tcMar>
              <w:top w:w="21" w:type="dxa"/>
              <w:left w:w="21" w:type="dxa"/>
              <w:bottom w:w="21" w:type="dxa"/>
              <w:right w:w="21" w:type="dxa"/>
            </w:tcMar>
            <w:vAlign w:val="bottom"/>
          </w:tcPr>
          <w:p w14:paraId="184BA7AE" w14:textId="77777777" w:rsidR="00001BF7" w:rsidRDefault="00115F48">
            <w:pPr>
              <w:widowControl w:val="0"/>
              <w:ind w:left="0"/>
              <w:jc w:val="center"/>
              <w:rPr>
                <w:sz w:val="20"/>
                <w:szCs w:val="20"/>
              </w:rPr>
            </w:pPr>
            <w:r>
              <w:rPr>
                <w:sz w:val="20"/>
                <w:szCs w:val="20"/>
              </w:rPr>
              <w:t>Riley Preator</w:t>
            </w:r>
          </w:p>
        </w:tc>
        <w:tc>
          <w:tcPr>
            <w:tcW w:w="2700" w:type="dxa"/>
            <w:tcBorders>
              <w:top w:val="nil"/>
              <w:left w:val="nil"/>
              <w:bottom w:val="nil"/>
              <w:right w:val="nil"/>
            </w:tcBorders>
            <w:tcMar>
              <w:top w:w="21" w:type="dxa"/>
              <w:left w:w="21" w:type="dxa"/>
              <w:bottom w:w="21" w:type="dxa"/>
              <w:right w:w="21" w:type="dxa"/>
            </w:tcMar>
            <w:vAlign w:val="bottom"/>
          </w:tcPr>
          <w:p w14:paraId="296C7C7A" w14:textId="77777777" w:rsidR="00001BF7" w:rsidRDefault="00115F48">
            <w:pPr>
              <w:widowControl w:val="0"/>
              <w:ind w:left="0"/>
              <w:jc w:val="center"/>
              <w:rPr>
                <w:sz w:val="20"/>
                <w:szCs w:val="20"/>
              </w:rPr>
            </w:pPr>
            <w:r>
              <w:rPr>
                <w:sz w:val="20"/>
                <w:szCs w:val="20"/>
              </w:rPr>
              <w:t>Brenton Trebilcock</w:t>
            </w:r>
          </w:p>
        </w:tc>
      </w:tr>
      <w:tr w:rsidR="00001BF7" w14:paraId="5FE538AC" w14:textId="77777777">
        <w:trPr>
          <w:jc w:val="center"/>
        </w:trPr>
        <w:tc>
          <w:tcPr>
            <w:tcW w:w="2700" w:type="dxa"/>
            <w:tcBorders>
              <w:top w:val="nil"/>
              <w:left w:val="nil"/>
              <w:bottom w:val="nil"/>
              <w:right w:val="nil"/>
            </w:tcBorders>
            <w:shd w:val="clear" w:color="auto" w:fill="auto"/>
            <w:tcMar>
              <w:top w:w="21" w:type="dxa"/>
              <w:left w:w="21" w:type="dxa"/>
              <w:bottom w:w="21" w:type="dxa"/>
              <w:right w:w="21" w:type="dxa"/>
            </w:tcMar>
          </w:tcPr>
          <w:p w14:paraId="35D45051" w14:textId="77777777" w:rsidR="00001BF7" w:rsidRDefault="00115F48">
            <w:pPr>
              <w:widowControl w:val="0"/>
              <w:ind w:left="0"/>
              <w:jc w:val="center"/>
              <w:rPr>
                <w:sz w:val="20"/>
                <w:szCs w:val="20"/>
              </w:rPr>
            </w:pPr>
            <w:r>
              <w:rPr>
                <w:sz w:val="20"/>
                <w:szCs w:val="20"/>
              </w:rPr>
              <w:t>Caleb Georgeson</w:t>
            </w:r>
          </w:p>
        </w:tc>
        <w:tc>
          <w:tcPr>
            <w:tcW w:w="2700" w:type="dxa"/>
            <w:tcBorders>
              <w:top w:val="nil"/>
              <w:left w:val="nil"/>
              <w:bottom w:val="nil"/>
              <w:right w:val="nil"/>
            </w:tcBorders>
            <w:tcMar>
              <w:top w:w="21" w:type="dxa"/>
              <w:left w:w="21" w:type="dxa"/>
              <w:bottom w:w="21" w:type="dxa"/>
              <w:right w:w="21" w:type="dxa"/>
            </w:tcMar>
            <w:vAlign w:val="bottom"/>
          </w:tcPr>
          <w:p w14:paraId="2D1A113D" w14:textId="77777777" w:rsidR="00001BF7" w:rsidRDefault="00115F48">
            <w:pPr>
              <w:widowControl w:val="0"/>
              <w:ind w:left="0"/>
              <w:jc w:val="center"/>
              <w:rPr>
                <w:sz w:val="20"/>
                <w:szCs w:val="20"/>
              </w:rPr>
            </w:pPr>
            <w:proofErr w:type="spellStart"/>
            <w:r>
              <w:rPr>
                <w:sz w:val="20"/>
                <w:szCs w:val="20"/>
              </w:rPr>
              <w:t>Leonilson</w:t>
            </w:r>
            <w:proofErr w:type="spellEnd"/>
            <w:r>
              <w:rPr>
                <w:sz w:val="20"/>
                <w:szCs w:val="20"/>
              </w:rPr>
              <w:t xml:space="preserve"> Lopes</w:t>
            </w:r>
          </w:p>
        </w:tc>
        <w:tc>
          <w:tcPr>
            <w:tcW w:w="2700" w:type="dxa"/>
            <w:tcBorders>
              <w:top w:val="nil"/>
              <w:left w:val="nil"/>
              <w:bottom w:val="nil"/>
              <w:right w:val="nil"/>
            </w:tcBorders>
            <w:shd w:val="clear" w:color="auto" w:fill="auto"/>
            <w:tcMar>
              <w:top w:w="21" w:type="dxa"/>
              <w:left w:w="21" w:type="dxa"/>
              <w:bottom w:w="21" w:type="dxa"/>
              <w:right w:w="21" w:type="dxa"/>
            </w:tcMar>
          </w:tcPr>
          <w:p w14:paraId="5C141485" w14:textId="77777777" w:rsidR="00001BF7" w:rsidRDefault="00115F48">
            <w:pPr>
              <w:widowControl w:val="0"/>
              <w:ind w:left="0"/>
              <w:jc w:val="center"/>
              <w:rPr>
                <w:sz w:val="46"/>
                <w:szCs w:val="46"/>
              </w:rPr>
            </w:pPr>
            <w:r>
              <w:rPr>
                <w:sz w:val="20"/>
                <w:szCs w:val="20"/>
              </w:rPr>
              <w:t>Matthew Reed</w:t>
            </w:r>
          </w:p>
        </w:tc>
        <w:tc>
          <w:tcPr>
            <w:tcW w:w="2700" w:type="dxa"/>
            <w:tcBorders>
              <w:top w:val="nil"/>
              <w:left w:val="nil"/>
              <w:bottom w:val="nil"/>
              <w:right w:val="nil"/>
            </w:tcBorders>
            <w:tcMar>
              <w:top w:w="21" w:type="dxa"/>
              <w:left w:w="21" w:type="dxa"/>
              <w:bottom w:w="21" w:type="dxa"/>
              <w:right w:w="21" w:type="dxa"/>
            </w:tcMar>
            <w:vAlign w:val="bottom"/>
          </w:tcPr>
          <w:p w14:paraId="09641779" w14:textId="77777777" w:rsidR="00001BF7" w:rsidRDefault="00115F48">
            <w:pPr>
              <w:widowControl w:val="0"/>
              <w:ind w:left="0"/>
              <w:jc w:val="center"/>
              <w:rPr>
                <w:sz w:val="20"/>
                <w:szCs w:val="20"/>
              </w:rPr>
            </w:pPr>
            <w:r>
              <w:rPr>
                <w:sz w:val="20"/>
                <w:szCs w:val="20"/>
              </w:rPr>
              <w:t>Joshua Wheeler</w:t>
            </w:r>
          </w:p>
        </w:tc>
      </w:tr>
    </w:tbl>
    <w:p w14:paraId="77BC15C4" w14:textId="77777777" w:rsidR="00001BF7" w:rsidRDefault="00115F48">
      <w:pPr>
        <w:pStyle w:val="Heading2"/>
        <w:ind w:left="0"/>
      </w:pPr>
      <w:bookmarkStart w:id="1" w:name="_ntqnnqk3mg3a" w:colFirst="0" w:colLast="0"/>
      <w:bookmarkEnd w:id="1"/>
      <w:r>
        <w:lastRenderedPageBreak/>
        <w:t>Executive Summary</w:t>
      </w:r>
    </w:p>
    <w:p w14:paraId="059C0701" w14:textId="77777777" w:rsidR="00001BF7" w:rsidRDefault="00115F48">
      <w:pPr>
        <w:ind w:left="0"/>
      </w:pPr>
      <w:proofErr w:type="spellStart"/>
      <w:r>
        <w:rPr>
          <w:i/>
        </w:rPr>
        <w:t>Trailru</w:t>
      </w:r>
      <w:proofErr w:type="spellEnd"/>
      <w:r>
        <w:t xml:space="preserve"> is a mobile application for the iOS and Android platforms that targets hikers of all skill levels. It provides detailed information about public hiking spots including community submitted photos, reviews, and customized markers for flagging safety concern</w:t>
      </w:r>
      <w:r>
        <w:t xml:space="preserve">s, trail highlights, etc. </w:t>
      </w:r>
      <w:proofErr w:type="spellStart"/>
      <w:r>
        <w:rPr>
          <w:i/>
        </w:rPr>
        <w:t>Trailru</w:t>
      </w:r>
      <w:proofErr w:type="spellEnd"/>
      <w:r>
        <w:t xml:space="preserve"> makes it simple to find a hike that will suit users’ individual needs through advanced filters. By creating an account with </w:t>
      </w:r>
      <w:proofErr w:type="spellStart"/>
      <w:r>
        <w:rPr>
          <w:i/>
        </w:rPr>
        <w:t>Trailru</w:t>
      </w:r>
      <w:proofErr w:type="spellEnd"/>
      <w:r>
        <w:t xml:space="preserve">, users can save their favorite hikes, track any prior hikes they’ve completed, and submit </w:t>
      </w:r>
      <w:r>
        <w:t>trail content for the benefit of the community. Our integration with 3rd party equipment suppliers offers a path for revenue in addition to other profit models that can be further explored.</w:t>
      </w:r>
    </w:p>
    <w:p w14:paraId="4DC55C26" w14:textId="77777777" w:rsidR="00001BF7" w:rsidRDefault="00115F48">
      <w:pPr>
        <w:ind w:left="0"/>
      </w:pPr>
      <w:r>
        <w:t>This SDD document has been compiled by students at BYU Idaho for t</w:t>
      </w:r>
      <w:r>
        <w:t xml:space="preserve">he purpose of defining detailed design and implementation details for the </w:t>
      </w:r>
      <w:proofErr w:type="spellStart"/>
      <w:r>
        <w:rPr>
          <w:i/>
        </w:rPr>
        <w:t>Trailru</w:t>
      </w:r>
      <w:proofErr w:type="spellEnd"/>
      <w:r>
        <w:t xml:space="preserve"> mobile application based on the </w:t>
      </w:r>
      <w:proofErr w:type="spellStart"/>
      <w:r>
        <w:t>Trailru</w:t>
      </w:r>
      <w:proofErr w:type="spellEnd"/>
      <w:r>
        <w:t xml:space="preserve"> Software Requirements Specification (SRS).</w:t>
      </w:r>
      <w:r>
        <w:br w:type="page"/>
      </w:r>
    </w:p>
    <w:p w14:paraId="276CECC8" w14:textId="77777777" w:rsidR="00001BF7" w:rsidRDefault="00115F48">
      <w:pPr>
        <w:pStyle w:val="Heading2"/>
        <w:jc w:val="center"/>
      </w:pPr>
      <w:bookmarkStart w:id="2" w:name="_7sdcyq6iq5sy" w:colFirst="0" w:colLast="0"/>
      <w:bookmarkEnd w:id="2"/>
      <w:r>
        <w:lastRenderedPageBreak/>
        <w:t>Table of Contents</w:t>
      </w:r>
    </w:p>
    <w:p w14:paraId="18C4795E" w14:textId="77777777" w:rsidR="00001BF7" w:rsidRDefault="00001BF7"/>
    <w:sdt>
      <w:sdtPr>
        <w:id w:val="-1092462063"/>
        <w:docPartObj>
          <w:docPartGallery w:val="Table of Contents"/>
          <w:docPartUnique/>
        </w:docPartObj>
      </w:sdtPr>
      <w:sdtEndPr/>
      <w:sdtContent>
        <w:p w14:paraId="4470D447" w14:textId="77777777" w:rsidR="00001BF7" w:rsidRDefault="00115F48">
          <w:pPr>
            <w:tabs>
              <w:tab w:val="right" w:pos="10800"/>
            </w:tabs>
            <w:spacing w:before="80" w:line="240" w:lineRule="auto"/>
            <w:ind w:left="0"/>
            <w:rPr>
              <w:b/>
              <w:color w:val="000000"/>
            </w:rPr>
          </w:pPr>
          <w:r>
            <w:fldChar w:fldCharType="begin"/>
          </w:r>
          <w:r>
            <w:instrText xml:space="preserve"> TOC \h \u \z </w:instrText>
          </w:r>
          <w:r>
            <w:fldChar w:fldCharType="separate"/>
          </w:r>
          <w:hyperlink w:anchor="_vamxzx6vuf0b">
            <w:r>
              <w:rPr>
                <w:b/>
                <w:color w:val="000000"/>
              </w:rPr>
              <w:t>Trailru</w:t>
            </w:r>
            <w:r>
              <w:rPr>
                <w:b/>
                <w:color w:val="000000"/>
              </w:rPr>
              <w:br/>
              <w:t>Software Design Document</w:t>
            </w:r>
          </w:hyperlink>
          <w:r>
            <w:rPr>
              <w:b/>
              <w:color w:val="000000"/>
            </w:rPr>
            <w:tab/>
          </w:r>
          <w:r>
            <w:fldChar w:fldCharType="begin"/>
          </w:r>
          <w:r>
            <w:instrText xml:space="preserve"> PAGEREF _vamxzx6vuf0b \h </w:instrText>
          </w:r>
          <w:r>
            <w:fldChar w:fldCharType="separate"/>
          </w:r>
          <w:r>
            <w:rPr>
              <w:b/>
              <w:color w:val="000000"/>
            </w:rPr>
            <w:t>1</w:t>
          </w:r>
          <w:r>
            <w:fldChar w:fldCharType="end"/>
          </w:r>
        </w:p>
        <w:p w14:paraId="378C8C6C" w14:textId="77777777" w:rsidR="00001BF7" w:rsidRDefault="00115F48">
          <w:pPr>
            <w:tabs>
              <w:tab w:val="right" w:pos="10800"/>
            </w:tabs>
            <w:spacing w:before="60" w:line="240" w:lineRule="auto"/>
            <w:ind w:left="360"/>
            <w:rPr>
              <w:color w:val="000000"/>
            </w:rPr>
          </w:pPr>
          <w:hyperlink w:anchor="_ntqnnqk3mg3a">
            <w:r>
              <w:rPr>
                <w:color w:val="000000"/>
              </w:rPr>
              <w:t>Executive Summary</w:t>
            </w:r>
          </w:hyperlink>
          <w:r>
            <w:rPr>
              <w:color w:val="000000"/>
            </w:rPr>
            <w:tab/>
          </w:r>
          <w:r>
            <w:fldChar w:fldCharType="begin"/>
          </w:r>
          <w:r>
            <w:instrText xml:space="preserve"> PAGEREF _ntqnnqk3mg3a \h </w:instrText>
          </w:r>
          <w:r>
            <w:fldChar w:fldCharType="separate"/>
          </w:r>
          <w:r>
            <w:rPr>
              <w:color w:val="000000"/>
            </w:rPr>
            <w:t>2</w:t>
          </w:r>
          <w:r>
            <w:fldChar w:fldCharType="end"/>
          </w:r>
        </w:p>
        <w:p w14:paraId="25F3E2E7" w14:textId="77777777" w:rsidR="00001BF7" w:rsidRDefault="00115F48">
          <w:pPr>
            <w:tabs>
              <w:tab w:val="right" w:pos="10800"/>
            </w:tabs>
            <w:spacing w:before="60" w:line="240" w:lineRule="auto"/>
            <w:ind w:left="360"/>
            <w:rPr>
              <w:color w:val="000000"/>
            </w:rPr>
          </w:pPr>
          <w:hyperlink w:anchor="_7sdcyq6iq5sy">
            <w:r>
              <w:rPr>
                <w:color w:val="000000"/>
              </w:rPr>
              <w:t>Table of Contents</w:t>
            </w:r>
          </w:hyperlink>
          <w:r>
            <w:rPr>
              <w:color w:val="000000"/>
            </w:rPr>
            <w:tab/>
          </w:r>
          <w:r>
            <w:fldChar w:fldCharType="begin"/>
          </w:r>
          <w:r>
            <w:instrText xml:space="preserve"> PAGEREF _7sdcyq6iq5sy \h </w:instrText>
          </w:r>
          <w:r>
            <w:fldChar w:fldCharType="separate"/>
          </w:r>
          <w:r>
            <w:rPr>
              <w:color w:val="000000"/>
            </w:rPr>
            <w:t>3</w:t>
          </w:r>
          <w:r>
            <w:fldChar w:fldCharType="end"/>
          </w:r>
        </w:p>
        <w:p w14:paraId="18547F54" w14:textId="77777777" w:rsidR="00001BF7" w:rsidRDefault="00115F48">
          <w:pPr>
            <w:tabs>
              <w:tab w:val="right" w:pos="10800"/>
            </w:tabs>
            <w:spacing w:before="60" w:line="240" w:lineRule="auto"/>
            <w:ind w:left="360"/>
            <w:rPr>
              <w:color w:val="000000"/>
            </w:rPr>
          </w:pPr>
          <w:hyperlink w:anchor="_756xmqpi226v">
            <w:r>
              <w:rPr>
                <w:color w:val="000000"/>
              </w:rPr>
              <w:t>List of Figures</w:t>
            </w:r>
          </w:hyperlink>
          <w:r>
            <w:rPr>
              <w:color w:val="000000"/>
            </w:rPr>
            <w:tab/>
          </w:r>
          <w:r>
            <w:fldChar w:fldCharType="begin"/>
          </w:r>
          <w:r>
            <w:instrText xml:space="preserve"> PAGEREF _756xmqpi226v \h </w:instrText>
          </w:r>
          <w:r>
            <w:fldChar w:fldCharType="separate"/>
          </w:r>
          <w:r>
            <w:rPr>
              <w:color w:val="000000"/>
            </w:rPr>
            <w:t>13</w:t>
          </w:r>
          <w:r>
            <w:fldChar w:fldCharType="end"/>
          </w:r>
        </w:p>
        <w:p w14:paraId="7CA570F6" w14:textId="77777777" w:rsidR="00001BF7" w:rsidRDefault="00115F48">
          <w:pPr>
            <w:tabs>
              <w:tab w:val="right" w:pos="10800"/>
            </w:tabs>
            <w:spacing w:before="60" w:line="240" w:lineRule="auto"/>
            <w:ind w:left="360"/>
            <w:rPr>
              <w:color w:val="000000"/>
            </w:rPr>
          </w:pPr>
          <w:hyperlink w:anchor="_w6uzlon2owju">
            <w:r>
              <w:rPr>
                <w:color w:val="000000"/>
              </w:rPr>
              <w:t>Definit</w:t>
            </w:r>
            <w:r>
              <w:rPr>
                <w:color w:val="000000"/>
              </w:rPr>
              <w:t>ions</w:t>
            </w:r>
          </w:hyperlink>
          <w:r>
            <w:rPr>
              <w:color w:val="000000"/>
            </w:rPr>
            <w:tab/>
          </w:r>
          <w:r>
            <w:fldChar w:fldCharType="begin"/>
          </w:r>
          <w:r>
            <w:instrText xml:space="preserve"> PAGEREF _w6uzlon2owju \h </w:instrText>
          </w:r>
          <w:r>
            <w:fldChar w:fldCharType="separate"/>
          </w:r>
          <w:r>
            <w:rPr>
              <w:color w:val="000000"/>
            </w:rPr>
            <w:t>17</w:t>
          </w:r>
          <w:r>
            <w:fldChar w:fldCharType="end"/>
          </w:r>
        </w:p>
        <w:p w14:paraId="71EB7717" w14:textId="77777777" w:rsidR="00001BF7" w:rsidRDefault="00115F48">
          <w:pPr>
            <w:tabs>
              <w:tab w:val="right" w:pos="10800"/>
            </w:tabs>
            <w:spacing w:before="60" w:line="240" w:lineRule="auto"/>
            <w:ind w:left="360"/>
            <w:rPr>
              <w:color w:val="000000"/>
            </w:rPr>
          </w:pPr>
          <w:hyperlink w:anchor="_fqer21rtoaf3">
            <w:r>
              <w:rPr>
                <w:color w:val="000000"/>
              </w:rPr>
              <w:t>References</w:t>
            </w:r>
          </w:hyperlink>
          <w:r>
            <w:rPr>
              <w:color w:val="000000"/>
            </w:rPr>
            <w:tab/>
          </w:r>
          <w:r>
            <w:fldChar w:fldCharType="begin"/>
          </w:r>
          <w:r>
            <w:instrText xml:space="preserve"> PAGEREF _fqer21rtoaf3 \h </w:instrText>
          </w:r>
          <w:r>
            <w:fldChar w:fldCharType="separate"/>
          </w:r>
          <w:r>
            <w:rPr>
              <w:color w:val="000000"/>
            </w:rPr>
            <w:t>17</w:t>
          </w:r>
          <w:r>
            <w:fldChar w:fldCharType="end"/>
          </w:r>
        </w:p>
        <w:p w14:paraId="71449295" w14:textId="77777777" w:rsidR="00001BF7" w:rsidRDefault="00115F48">
          <w:pPr>
            <w:tabs>
              <w:tab w:val="right" w:pos="10800"/>
            </w:tabs>
            <w:spacing w:before="60" w:line="240" w:lineRule="auto"/>
            <w:ind w:left="360"/>
            <w:rPr>
              <w:color w:val="000000"/>
            </w:rPr>
          </w:pPr>
          <w:hyperlink w:anchor="_m5y2l2t55zb4">
            <w:r>
              <w:rPr>
                <w:color w:val="000000"/>
              </w:rPr>
              <w:t>Traceability Matrix</w:t>
            </w:r>
          </w:hyperlink>
          <w:r>
            <w:rPr>
              <w:color w:val="000000"/>
            </w:rPr>
            <w:tab/>
          </w:r>
          <w:r>
            <w:fldChar w:fldCharType="begin"/>
          </w:r>
          <w:r>
            <w:instrText xml:space="preserve"> PAGEREF _m5y2l2t55zb4 \h </w:instrText>
          </w:r>
          <w:r>
            <w:fldChar w:fldCharType="separate"/>
          </w:r>
          <w:r>
            <w:rPr>
              <w:color w:val="000000"/>
            </w:rPr>
            <w:t>18</w:t>
          </w:r>
          <w:r>
            <w:fldChar w:fldCharType="end"/>
          </w:r>
        </w:p>
        <w:p w14:paraId="6EB84740" w14:textId="77777777" w:rsidR="00001BF7" w:rsidRDefault="00115F48">
          <w:pPr>
            <w:tabs>
              <w:tab w:val="right" w:pos="10800"/>
            </w:tabs>
            <w:spacing w:before="200" w:line="240" w:lineRule="auto"/>
            <w:ind w:left="0"/>
            <w:rPr>
              <w:b/>
              <w:color w:val="000000"/>
            </w:rPr>
          </w:pPr>
          <w:hyperlink w:anchor="_uov0bk5h9eau">
            <w:r>
              <w:rPr>
                <w:b/>
                <w:color w:val="000000"/>
              </w:rPr>
              <w:t>5.2 Context</w:t>
            </w:r>
          </w:hyperlink>
          <w:r>
            <w:rPr>
              <w:b/>
              <w:color w:val="000000"/>
            </w:rPr>
            <w:tab/>
          </w:r>
          <w:r>
            <w:fldChar w:fldCharType="begin"/>
          </w:r>
          <w:r>
            <w:instrText xml:space="preserve"> PAGEREF _uov0bk5h9eau \h </w:instrText>
          </w:r>
          <w:r>
            <w:fldChar w:fldCharType="separate"/>
          </w:r>
          <w:r>
            <w:rPr>
              <w:b/>
              <w:color w:val="000000"/>
            </w:rPr>
            <w:t>19</w:t>
          </w:r>
          <w:r>
            <w:fldChar w:fldCharType="end"/>
          </w:r>
        </w:p>
        <w:p w14:paraId="2E925C76" w14:textId="77777777" w:rsidR="00001BF7" w:rsidRDefault="00115F48">
          <w:pPr>
            <w:tabs>
              <w:tab w:val="right" w:pos="10800"/>
            </w:tabs>
            <w:spacing w:before="60" w:line="240" w:lineRule="auto"/>
            <w:rPr>
              <w:color w:val="000000"/>
            </w:rPr>
          </w:pPr>
          <w:hyperlink w:anchor="_br3qkhwkmplo">
            <w:r>
              <w:rPr>
                <w:color w:val="000000"/>
              </w:rPr>
              <w:t>5.2.1 Keyword search</w:t>
            </w:r>
          </w:hyperlink>
          <w:r>
            <w:rPr>
              <w:color w:val="000000"/>
            </w:rPr>
            <w:tab/>
          </w:r>
          <w:r>
            <w:fldChar w:fldCharType="begin"/>
          </w:r>
          <w:r>
            <w:instrText xml:space="preserve"> PAGEREF _br3qkhwkmplo \h </w:instrText>
          </w:r>
          <w:r>
            <w:fldChar w:fldCharType="separate"/>
          </w:r>
          <w:r>
            <w:rPr>
              <w:color w:val="000000"/>
            </w:rPr>
            <w:t>19</w:t>
          </w:r>
          <w:r>
            <w:fldChar w:fldCharType="end"/>
          </w:r>
        </w:p>
        <w:p w14:paraId="3FF1D83C" w14:textId="77777777" w:rsidR="00001BF7" w:rsidRDefault="00115F48">
          <w:pPr>
            <w:tabs>
              <w:tab w:val="right" w:pos="10800"/>
            </w:tabs>
            <w:spacing w:before="60" w:line="240" w:lineRule="auto"/>
            <w:rPr>
              <w:color w:val="000000"/>
            </w:rPr>
          </w:pPr>
          <w:hyperlink w:anchor="_zfvrkoigub99">
            <w:r>
              <w:rPr>
                <w:color w:val="000000"/>
              </w:rPr>
              <w:t>5.2.2 Hike recommendations</w:t>
            </w:r>
          </w:hyperlink>
          <w:r>
            <w:rPr>
              <w:color w:val="000000"/>
            </w:rPr>
            <w:tab/>
          </w:r>
          <w:r>
            <w:fldChar w:fldCharType="begin"/>
          </w:r>
          <w:r>
            <w:instrText xml:space="preserve"> PAGEREF _zfvrkoigub99 \h </w:instrText>
          </w:r>
          <w:r>
            <w:fldChar w:fldCharType="separate"/>
          </w:r>
          <w:r>
            <w:rPr>
              <w:color w:val="000000"/>
            </w:rPr>
            <w:t>20</w:t>
          </w:r>
          <w:r>
            <w:fldChar w:fldCharType="end"/>
          </w:r>
        </w:p>
        <w:p w14:paraId="3C014692" w14:textId="77777777" w:rsidR="00001BF7" w:rsidRDefault="00115F48">
          <w:pPr>
            <w:tabs>
              <w:tab w:val="right" w:pos="10800"/>
            </w:tabs>
            <w:spacing w:before="60" w:line="240" w:lineRule="auto"/>
            <w:rPr>
              <w:color w:val="000000"/>
            </w:rPr>
          </w:pPr>
          <w:hyperlink w:anchor="_ffto4nejq7xd">
            <w:r>
              <w:rPr>
                <w:color w:val="000000"/>
              </w:rPr>
              <w:t>5.2.3 Check Hiker traffic</w:t>
            </w:r>
          </w:hyperlink>
          <w:r>
            <w:rPr>
              <w:color w:val="000000"/>
            </w:rPr>
            <w:tab/>
          </w:r>
          <w:r>
            <w:fldChar w:fldCharType="begin"/>
          </w:r>
          <w:r>
            <w:instrText xml:space="preserve"> PAGEREF _ffto4nejq7xd \h </w:instrText>
          </w:r>
          <w:r>
            <w:fldChar w:fldCharType="separate"/>
          </w:r>
          <w:r>
            <w:rPr>
              <w:color w:val="000000"/>
            </w:rPr>
            <w:t>21</w:t>
          </w:r>
          <w:r>
            <w:fldChar w:fldCharType="end"/>
          </w:r>
        </w:p>
        <w:p w14:paraId="17FD218A" w14:textId="77777777" w:rsidR="00001BF7" w:rsidRDefault="00115F48">
          <w:pPr>
            <w:tabs>
              <w:tab w:val="right" w:pos="10800"/>
            </w:tabs>
            <w:spacing w:before="60" w:line="240" w:lineRule="auto"/>
            <w:rPr>
              <w:color w:val="000000"/>
            </w:rPr>
          </w:pPr>
          <w:hyperlink w:anchor="_c9li9gvcrv39">
            <w:r>
              <w:rPr>
                <w:color w:val="000000"/>
              </w:rPr>
              <w:t>5.2.4 Add hikes to app</w:t>
            </w:r>
          </w:hyperlink>
          <w:r>
            <w:rPr>
              <w:color w:val="000000"/>
            </w:rPr>
            <w:tab/>
          </w:r>
          <w:r>
            <w:fldChar w:fldCharType="begin"/>
          </w:r>
          <w:r>
            <w:instrText xml:space="preserve"> PAGEREF _c9li9gvcrv39 \h </w:instrText>
          </w:r>
          <w:r>
            <w:fldChar w:fldCharType="separate"/>
          </w:r>
          <w:r>
            <w:rPr>
              <w:color w:val="000000"/>
            </w:rPr>
            <w:t>21</w:t>
          </w:r>
          <w:r>
            <w:fldChar w:fldCharType="end"/>
          </w:r>
        </w:p>
        <w:p w14:paraId="64FC5E15" w14:textId="77777777" w:rsidR="00001BF7" w:rsidRDefault="00115F48">
          <w:pPr>
            <w:tabs>
              <w:tab w:val="right" w:pos="10800"/>
            </w:tabs>
            <w:spacing w:before="60" w:line="240" w:lineRule="auto"/>
            <w:rPr>
              <w:color w:val="000000"/>
            </w:rPr>
          </w:pPr>
          <w:hyperlink w:anchor="_kg7jfak6pf5w">
            <w:r>
              <w:rPr>
                <w:color w:val="000000"/>
              </w:rPr>
              <w:t>5.2.5 Hike Distance and Difficulty</w:t>
            </w:r>
          </w:hyperlink>
          <w:r>
            <w:rPr>
              <w:color w:val="000000"/>
            </w:rPr>
            <w:tab/>
          </w:r>
          <w:r>
            <w:fldChar w:fldCharType="begin"/>
          </w:r>
          <w:r>
            <w:instrText xml:space="preserve"> PAGEREF _kg7jfak6pf5w \h </w:instrText>
          </w:r>
          <w:r>
            <w:fldChar w:fldCharType="separate"/>
          </w:r>
          <w:r>
            <w:rPr>
              <w:color w:val="000000"/>
            </w:rPr>
            <w:t>22</w:t>
          </w:r>
          <w:r>
            <w:fldChar w:fldCharType="end"/>
          </w:r>
        </w:p>
        <w:p w14:paraId="40B23940" w14:textId="77777777" w:rsidR="00001BF7" w:rsidRDefault="00115F48">
          <w:pPr>
            <w:tabs>
              <w:tab w:val="right" w:pos="10800"/>
            </w:tabs>
            <w:spacing w:before="60" w:line="240" w:lineRule="auto"/>
            <w:rPr>
              <w:color w:val="000000"/>
            </w:rPr>
          </w:pPr>
          <w:hyperlink w:anchor="_s1a59lq7pesb">
            <w:r>
              <w:rPr>
                <w:color w:val="000000"/>
              </w:rPr>
              <w:t>5.2.6 Hike classification</w:t>
            </w:r>
          </w:hyperlink>
          <w:r>
            <w:rPr>
              <w:color w:val="000000"/>
            </w:rPr>
            <w:tab/>
          </w:r>
          <w:r>
            <w:fldChar w:fldCharType="begin"/>
          </w:r>
          <w:r>
            <w:instrText xml:space="preserve"> PAGEREF _s1a59lq7pesb \h </w:instrText>
          </w:r>
          <w:r>
            <w:fldChar w:fldCharType="separate"/>
          </w:r>
          <w:r>
            <w:rPr>
              <w:color w:val="000000"/>
            </w:rPr>
            <w:t>22</w:t>
          </w:r>
          <w:r>
            <w:fldChar w:fldCharType="end"/>
          </w:r>
        </w:p>
        <w:p w14:paraId="104B1C20" w14:textId="77777777" w:rsidR="00001BF7" w:rsidRDefault="00115F48">
          <w:pPr>
            <w:tabs>
              <w:tab w:val="right" w:pos="10800"/>
            </w:tabs>
            <w:spacing w:before="60" w:line="240" w:lineRule="auto"/>
            <w:rPr>
              <w:color w:val="000000"/>
            </w:rPr>
          </w:pPr>
          <w:hyperlink w:anchor="_okgyp4cm5y8h">
            <w:r>
              <w:rPr>
                <w:color w:val="000000"/>
              </w:rPr>
              <w:t>5.2.7 Browse photos of hike</w:t>
            </w:r>
          </w:hyperlink>
          <w:r>
            <w:rPr>
              <w:color w:val="000000"/>
            </w:rPr>
            <w:tab/>
          </w:r>
          <w:r>
            <w:fldChar w:fldCharType="begin"/>
          </w:r>
          <w:r>
            <w:instrText xml:space="preserve"> PAGEREF _okgyp4cm5y8h \h </w:instrText>
          </w:r>
          <w:r>
            <w:fldChar w:fldCharType="separate"/>
          </w:r>
          <w:r>
            <w:rPr>
              <w:color w:val="000000"/>
            </w:rPr>
            <w:t>23</w:t>
          </w:r>
          <w:r>
            <w:fldChar w:fldCharType="end"/>
          </w:r>
        </w:p>
        <w:p w14:paraId="2C82C33B" w14:textId="77777777" w:rsidR="00001BF7" w:rsidRDefault="00115F48">
          <w:pPr>
            <w:tabs>
              <w:tab w:val="right" w:pos="10800"/>
            </w:tabs>
            <w:spacing w:before="60" w:line="240" w:lineRule="auto"/>
            <w:rPr>
              <w:color w:val="000000"/>
            </w:rPr>
          </w:pPr>
          <w:hyperlink w:anchor="_vftg0ygbmnhp">
            <w:r>
              <w:rPr>
                <w:color w:val="000000"/>
              </w:rPr>
              <w:t>5.2.8 Download map coordinates</w:t>
            </w:r>
          </w:hyperlink>
          <w:r>
            <w:rPr>
              <w:color w:val="000000"/>
            </w:rPr>
            <w:tab/>
          </w:r>
          <w:r>
            <w:fldChar w:fldCharType="begin"/>
          </w:r>
          <w:r>
            <w:instrText xml:space="preserve"> PAGEREF _vftg0ygbmnhp \h </w:instrText>
          </w:r>
          <w:r>
            <w:fldChar w:fldCharType="separate"/>
          </w:r>
          <w:r>
            <w:rPr>
              <w:color w:val="000000"/>
            </w:rPr>
            <w:t>23</w:t>
          </w:r>
          <w:r>
            <w:fldChar w:fldCharType="end"/>
          </w:r>
        </w:p>
        <w:p w14:paraId="2F886C7A" w14:textId="77777777" w:rsidR="00001BF7" w:rsidRDefault="00115F48">
          <w:pPr>
            <w:tabs>
              <w:tab w:val="right" w:pos="10800"/>
            </w:tabs>
            <w:spacing w:before="60" w:line="240" w:lineRule="auto"/>
            <w:rPr>
              <w:color w:val="000000"/>
            </w:rPr>
          </w:pPr>
          <w:hyperlink w:anchor="_sbtmoswfj26r">
            <w:r>
              <w:rPr>
                <w:color w:val="000000"/>
              </w:rPr>
              <w:t>5.2.9 Flag inappropriate content</w:t>
            </w:r>
          </w:hyperlink>
          <w:r>
            <w:rPr>
              <w:color w:val="000000"/>
            </w:rPr>
            <w:tab/>
          </w:r>
          <w:r>
            <w:fldChar w:fldCharType="begin"/>
          </w:r>
          <w:r>
            <w:instrText xml:space="preserve"> PAGEREF _sbtmoswfj26r \h </w:instrText>
          </w:r>
          <w:r>
            <w:fldChar w:fldCharType="separate"/>
          </w:r>
          <w:r>
            <w:rPr>
              <w:color w:val="000000"/>
            </w:rPr>
            <w:t>24</w:t>
          </w:r>
          <w:r>
            <w:fldChar w:fldCharType="end"/>
          </w:r>
        </w:p>
        <w:p w14:paraId="1FB64715" w14:textId="77777777" w:rsidR="00001BF7" w:rsidRDefault="00115F48">
          <w:pPr>
            <w:tabs>
              <w:tab w:val="right" w:pos="10800"/>
            </w:tabs>
            <w:spacing w:before="60" w:line="240" w:lineRule="auto"/>
            <w:rPr>
              <w:color w:val="000000"/>
            </w:rPr>
          </w:pPr>
          <w:hyperlink w:anchor="_s22caajvko1p">
            <w:r>
              <w:rPr>
                <w:color w:val="000000"/>
              </w:rPr>
              <w:t>5.2.10 View images in a lightbox</w:t>
            </w:r>
          </w:hyperlink>
          <w:r>
            <w:rPr>
              <w:color w:val="000000"/>
            </w:rPr>
            <w:tab/>
          </w:r>
          <w:r>
            <w:fldChar w:fldCharType="begin"/>
          </w:r>
          <w:r>
            <w:instrText xml:space="preserve"> PAGEREF _s22caajvko1p \h </w:instrText>
          </w:r>
          <w:r>
            <w:fldChar w:fldCharType="separate"/>
          </w:r>
          <w:r>
            <w:rPr>
              <w:color w:val="000000"/>
            </w:rPr>
            <w:t>25</w:t>
          </w:r>
          <w:r>
            <w:fldChar w:fldCharType="end"/>
          </w:r>
        </w:p>
        <w:p w14:paraId="2ED1C466" w14:textId="77777777" w:rsidR="00001BF7" w:rsidRDefault="00115F48">
          <w:pPr>
            <w:tabs>
              <w:tab w:val="right" w:pos="10800"/>
            </w:tabs>
            <w:spacing w:before="60" w:line="240" w:lineRule="auto"/>
            <w:rPr>
              <w:color w:val="000000"/>
            </w:rPr>
          </w:pPr>
          <w:hyperlink w:anchor="_30m7pj7j5l8t">
            <w:r>
              <w:rPr>
                <w:color w:val="000000"/>
              </w:rPr>
              <w:t>5.2.11 View often used equipment</w:t>
            </w:r>
          </w:hyperlink>
          <w:r>
            <w:rPr>
              <w:color w:val="000000"/>
            </w:rPr>
            <w:tab/>
          </w:r>
          <w:r>
            <w:fldChar w:fldCharType="begin"/>
          </w:r>
          <w:r>
            <w:instrText xml:space="preserve"> PAGEREF _30m7pj7j5l8t \h </w:instrText>
          </w:r>
          <w:r>
            <w:fldChar w:fldCharType="separate"/>
          </w:r>
          <w:r>
            <w:rPr>
              <w:color w:val="000000"/>
            </w:rPr>
            <w:t>26</w:t>
          </w:r>
          <w:r>
            <w:fldChar w:fldCharType="end"/>
          </w:r>
        </w:p>
        <w:p w14:paraId="406859BE" w14:textId="77777777" w:rsidR="00001BF7" w:rsidRDefault="00115F48">
          <w:pPr>
            <w:tabs>
              <w:tab w:val="right" w:pos="10800"/>
            </w:tabs>
            <w:spacing w:before="60" w:line="240" w:lineRule="auto"/>
            <w:rPr>
              <w:color w:val="000000"/>
            </w:rPr>
          </w:pPr>
          <w:hyperlink w:anchor="_8en4s0diq3q9">
            <w:r>
              <w:rPr>
                <w:color w:val="000000"/>
              </w:rPr>
              <w:t>5.2.1</w:t>
            </w:r>
            <w:r>
              <w:rPr>
                <w:color w:val="000000"/>
              </w:rPr>
              <w:t>2 Indicate Appropriateness</w:t>
            </w:r>
          </w:hyperlink>
          <w:r>
            <w:rPr>
              <w:color w:val="000000"/>
            </w:rPr>
            <w:tab/>
          </w:r>
          <w:r>
            <w:fldChar w:fldCharType="begin"/>
          </w:r>
          <w:r>
            <w:instrText xml:space="preserve"> PAGEREF _8en4s0diq3q9 \h </w:instrText>
          </w:r>
          <w:r>
            <w:fldChar w:fldCharType="separate"/>
          </w:r>
          <w:r>
            <w:rPr>
              <w:color w:val="000000"/>
            </w:rPr>
            <w:t>26</w:t>
          </w:r>
          <w:r>
            <w:fldChar w:fldCharType="end"/>
          </w:r>
        </w:p>
        <w:p w14:paraId="7E479BF2" w14:textId="77777777" w:rsidR="00001BF7" w:rsidRDefault="00115F48">
          <w:pPr>
            <w:tabs>
              <w:tab w:val="right" w:pos="10800"/>
            </w:tabs>
            <w:spacing w:before="60" w:line="240" w:lineRule="auto"/>
            <w:rPr>
              <w:color w:val="000000"/>
            </w:rPr>
          </w:pPr>
          <w:hyperlink w:anchor="_ast9c0tx0nv">
            <w:r>
              <w:rPr>
                <w:color w:val="000000"/>
              </w:rPr>
              <w:t>5.2.13 Mark Trail Map</w:t>
            </w:r>
          </w:hyperlink>
          <w:r>
            <w:rPr>
              <w:color w:val="000000"/>
            </w:rPr>
            <w:tab/>
          </w:r>
          <w:r>
            <w:fldChar w:fldCharType="begin"/>
          </w:r>
          <w:r>
            <w:instrText xml:space="preserve"> PAGEREF _ast9c0tx0nv \h </w:instrText>
          </w:r>
          <w:r>
            <w:fldChar w:fldCharType="separate"/>
          </w:r>
          <w:r>
            <w:rPr>
              <w:color w:val="000000"/>
            </w:rPr>
            <w:t>27</w:t>
          </w:r>
          <w:r>
            <w:fldChar w:fldCharType="end"/>
          </w:r>
        </w:p>
        <w:p w14:paraId="1C368F86" w14:textId="77777777" w:rsidR="00001BF7" w:rsidRDefault="00115F48">
          <w:pPr>
            <w:tabs>
              <w:tab w:val="right" w:pos="10800"/>
            </w:tabs>
            <w:spacing w:before="60" w:line="240" w:lineRule="auto"/>
            <w:rPr>
              <w:color w:val="000000"/>
            </w:rPr>
          </w:pPr>
          <w:hyperlink w:anchor="_d3tjtob2y7ug">
            <w:r>
              <w:rPr>
                <w:color w:val="000000"/>
              </w:rPr>
              <w:t>5.2.14 Access Phone Camera</w:t>
            </w:r>
          </w:hyperlink>
          <w:r>
            <w:rPr>
              <w:color w:val="000000"/>
            </w:rPr>
            <w:tab/>
          </w:r>
          <w:r>
            <w:fldChar w:fldCharType="begin"/>
          </w:r>
          <w:r>
            <w:instrText xml:space="preserve"> PAGEREF _d3tjtob2y7ug \h </w:instrText>
          </w:r>
          <w:r>
            <w:fldChar w:fldCharType="separate"/>
          </w:r>
          <w:r>
            <w:rPr>
              <w:color w:val="000000"/>
            </w:rPr>
            <w:t>28</w:t>
          </w:r>
          <w:r>
            <w:fldChar w:fldCharType="end"/>
          </w:r>
        </w:p>
        <w:p w14:paraId="742CBDDA" w14:textId="77777777" w:rsidR="00001BF7" w:rsidRDefault="00115F48">
          <w:pPr>
            <w:tabs>
              <w:tab w:val="right" w:pos="10800"/>
            </w:tabs>
            <w:spacing w:before="60" w:line="240" w:lineRule="auto"/>
            <w:rPr>
              <w:color w:val="000000"/>
            </w:rPr>
          </w:pPr>
          <w:hyperlink w:anchor="_vt3t7juvho0k">
            <w:r>
              <w:rPr>
                <w:color w:val="000000"/>
              </w:rPr>
              <w:t>5.2.15 Enable Emergency Assistance Access</w:t>
            </w:r>
          </w:hyperlink>
          <w:r>
            <w:rPr>
              <w:color w:val="000000"/>
            </w:rPr>
            <w:tab/>
          </w:r>
          <w:r>
            <w:fldChar w:fldCharType="begin"/>
          </w:r>
          <w:r>
            <w:instrText xml:space="preserve"> PAGEREF _vt3t7juvho0k \h </w:instrText>
          </w:r>
          <w:r>
            <w:fldChar w:fldCharType="separate"/>
          </w:r>
          <w:r>
            <w:rPr>
              <w:color w:val="000000"/>
            </w:rPr>
            <w:t>28</w:t>
          </w:r>
          <w:r>
            <w:fldChar w:fldCharType="end"/>
          </w:r>
        </w:p>
        <w:p w14:paraId="737C3A8B" w14:textId="77777777" w:rsidR="00001BF7" w:rsidRDefault="00115F48">
          <w:pPr>
            <w:tabs>
              <w:tab w:val="right" w:pos="10800"/>
            </w:tabs>
            <w:spacing w:before="60" w:line="240" w:lineRule="auto"/>
            <w:rPr>
              <w:color w:val="000000"/>
            </w:rPr>
          </w:pPr>
          <w:hyperlink w:anchor="_oy365qnna1z3">
            <w:r>
              <w:rPr>
                <w:color w:val="000000"/>
              </w:rPr>
              <w:t>5.2.16 Count Steps and Track Health</w:t>
            </w:r>
          </w:hyperlink>
          <w:r>
            <w:rPr>
              <w:color w:val="000000"/>
            </w:rPr>
            <w:tab/>
          </w:r>
          <w:r>
            <w:fldChar w:fldCharType="begin"/>
          </w:r>
          <w:r>
            <w:instrText xml:space="preserve"> PAGEREF _oy365qnna1z3 \h </w:instrText>
          </w:r>
          <w:r>
            <w:fldChar w:fldCharType="separate"/>
          </w:r>
          <w:r>
            <w:rPr>
              <w:color w:val="000000"/>
            </w:rPr>
            <w:t>29</w:t>
          </w:r>
          <w:r>
            <w:fldChar w:fldCharType="end"/>
          </w:r>
        </w:p>
        <w:p w14:paraId="7FDEEB7E" w14:textId="77777777" w:rsidR="00001BF7" w:rsidRDefault="00115F48">
          <w:pPr>
            <w:tabs>
              <w:tab w:val="right" w:pos="10800"/>
            </w:tabs>
            <w:spacing w:before="60" w:line="240" w:lineRule="auto"/>
            <w:rPr>
              <w:color w:val="000000"/>
            </w:rPr>
          </w:pPr>
          <w:hyperlink w:anchor="_cl1f87fmlmyg">
            <w:r>
              <w:rPr>
                <w:color w:val="000000"/>
              </w:rPr>
              <w:t>5.2.17 System interfaces</w:t>
            </w:r>
          </w:hyperlink>
          <w:r>
            <w:rPr>
              <w:color w:val="000000"/>
            </w:rPr>
            <w:tab/>
          </w:r>
          <w:r>
            <w:fldChar w:fldCharType="begin"/>
          </w:r>
          <w:r>
            <w:instrText xml:space="preserve"> PAGEREF _cl1f87fmlmyg \h </w:instrText>
          </w:r>
          <w:r>
            <w:fldChar w:fldCharType="separate"/>
          </w:r>
          <w:r>
            <w:rPr>
              <w:color w:val="000000"/>
            </w:rPr>
            <w:t>30</w:t>
          </w:r>
          <w:r>
            <w:fldChar w:fldCharType="end"/>
          </w:r>
        </w:p>
        <w:p w14:paraId="25FD2A80" w14:textId="77777777" w:rsidR="00001BF7" w:rsidRDefault="00115F48">
          <w:pPr>
            <w:tabs>
              <w:tab w:val="right" w:pos="10800"/>
            </w:tabs>
            <w:spacing w:before="60" w:line="240" w:lineRule="auto"/>
            <w:rPr>
              <w:color w:val="000000"/>
            </w:rPr>
          </w:pPr>
          <w:hyperlink w:anchor="_l2ttjqf41hfc">
            <w:r>
              <w:rPr>
                <w:color w:val="000000"/>
              </w:rPr>
              <w:t>5.2.18 User interfaces</w:t>
            </w:r>
          </w:hyperlink>
          <w:r>
            <w:rPr>
              <w:color w:val="000000"/>
            </w:rPr>
            <w:tab/>
          </w:r>
          <w:r>
            <w:fldChar w:fldCharType="begin"/>
          </w:r>
          <w:r>
            <w:instrText xml:space="preserve"> PAGEREF _l2ttjqf41hfc \h </w:instrText>
          </w:r>
          <w:r>
            <w:fldChar w:fldCharType="separate"/>
          </w:r>
          <w:r>
            <w:rPr>
              <w:color w:val="000000"/>
            </w:rPr>
            <w:t>31</w:t>
          </w:r>
          <w:r>
            <w:fldChar w:fldCharType="end"/>
          </w:r>
        </w:p>
        <w:p w14:paraId="7C542F5D" w14:textId="77777777" w:rsidR="00001BF7" w:rsidRDefault="00115F48">
          <w:pPr>
            <w:tabs>
              <w:tab w:val="right" w:pos="10800"/>
            </w:tabs>
            <w:spacing w:before="60" w:line="240" w:lineRule="auto"/>
            <w:rPr>
              <w:color w:val="000000"/>
            </w:rPr>
          </w:pPr>
          <w:hyperlink w:anchor="_ovj95vriyksc">
            <w:r>
              <w:rPr>
                <w:color w:val="000000"/>
              </w:rPr>
              <w:t>5.2.19 Trail map</w:t>
            </w:r>
          </w:hyperlink>
          <w:r>
            <w:rPr>
              <w:color w:val="000000"/>
            </w:rPr>
            <w:tab/>
          </w:r>
          <w:r>
            <w:fldChar w:fldCharType="begin"/>
          </w:r>
          <w:r>
            <w:instrText xml:space="preserve"> PAGEREF _ovj95vriyksc \h </w:instrText>
          </w:r>
          <w:r>
            <w:fldChar w:fldCharType="separate"/>
          </w:r>
          <w:r>
            <w:rPr>
              <w:color w:val="000000"/>
            </w:rPr>
            <w:t>32</w:t>
          </w:r>
          <w:r>
            <w:fldChar w:fldCharType="end"/>
          </w:r>
        </w:p>
        <w:p w14:paraId="44A9EBD6" w14:textId="77777777" w:rsidR="00001BF7" w:rsidRDefault="00115F48">
          <w:pPr>
            <w:tabs>
              <w:tab w:val="right" w:pos="10800"/>
            </w:tabs>
            <w:spacing w:before="60" w:line="240" w:lineRule="auto"/>
            <w:rPr>
              <w:color w:val="000000"/>
            </w:rPr>
          </w:pPr>
          <w:hyperlink w:anchor="_xmppt8yfmmrg">
            <w:r>
              <w:rPr>
                <w:color w:val="000000"/>
              </w:rPr>
              <w:t>5.2.20 Trail information</w:t>
            </w:r>
          </w:hyperlink>
          <w:r>
            <w:rPr>
              <w:color w:val="000000"/>
            </w:rPr>
            <w:tab/>
          </w:r>
          <w:r>
            <w:fldChar w:fldCharType="begin"/>
          </w:r>
          <w:r>
            <w:instrText xml:space="preserve"> PAGEREF _xmppt8yfmmrg \h </w:instrText>
          </w:r>
          <w:r>
            <w:fldChar w:fldCharType="separate"/>
          </w:r>
          <w:r>
            <w:rPr>
              <w:color w:val="000000"/>
            </w:rPr>
            <w:t>33</w:t>
          </w:r>
          <w:r>
            <w:fldChar w:fldCharType="end"/>
          </w:r>
        </w:p>
        <w:p w14:paraId="45C93DB2" w14:textId="77777777" w:rsidR="00001BF7" w:rsidRDefault="00115F48">
          <w:pPr>
            <w:tabs>
              <w:tab w:val="right" w:pos="10800"/>
            </w:tabs>
            <w:spacing w:before="60" w:line="240" w:lineRule="auto"/>
            <w:rPr>
              <w:color w:val="000000"/>
            </w:rPr>
          </w:pPr>
          <w:hyperlink w:anchor="_o644i753ik32">
            <w:r>
              <w:rPr>
                <w:color w:val="000000"/>
              </w:rPr>
              <w:t>5.2.21 Trail Review System</w:t>
            </w:r>
          </w:hyperlink>
          <w:r>
            <w:rPr>
              <w:color w:val="000000"/>
            </w:rPr>
            <w:tab/>
          </w:r>
          <w:r>
            <w:fldChar w:fldCharType="begin"/>
          </w:r>
          <w:r>
            <w:instrText xml:space="preserve"> PAGEREF _o644i753ik32 \h </w:instrText>
          </w:r>
          <w:r>
            <w:fldChar w:fldCharType="separate"/>
          </w:r>
          <w:r>
            <w:rPr>
              <w:color w:val="000000"/>
            </w:rPr>
            <w:t>34</w:t>
          </w:r>
          <w:r>
            <w:fldChar w:fldCharType="end"/>
          </w:r>
        </w:p>
        <w:p w14:paraId="54509E0B" w14:textId="77777777" w:rsidR="00001BF7" w:rsidRDefault="00115F48">
          <w:pPr>
            <w:tabs>
              <w:tab w:val="right" w:pos="10800"/>
            </w:tabs>
            <w:spacing w:before="60" w:line="240" w:lineRule="auto"/>
            <w:rPr>
              <w:color w:val="000000"/>
            </w:rPr>
          </w:pPr>
          <w:hyperlink w:anchor="_16y6ehtycio0">
            <w:r>
              <w:rPr>
                <w:color w:val="000000"/>
              </w:rPr>
              <w:t>5.2.22 Trail safety</w:t>
            </w:r>
          </w:hyperlink>
          <w:r>
            <w:rPr>
              <w:color w:val="000000"/>
            </w:rPr>
            <w:tab/>
          </w:r>
          <w:r>
            <w:fldChar w:fldCharType="begin"/>
          </w:r>
          <w:r>
            <w:instrText xml:space="preserve"> PAGEREF _16y6ehtycio0 \h </w:instrText>
          </w:r>
          <w:r>
            <w:fldChar w:fldCharType="separate"/>
          </w:r>
          <w:r>
            <w:rPr>
              <w:color w:val="000000"/>
            </w:rPr>
            <w:t>35</w:t>
          </w:r>
          <w:r>
            <w:fldChar w:fldCharType="end"/>
          </w:r>
        </w:p>
        <w:p w14:paraId="33CBF7AB" w14:textId="77777777" w:rsidR="00001BF7" w:rsidRDefault="00115F48">
          <w:pPr>
            <w:tabs>
              <w:tab w:val="right" w:pos="10800"/>
            </w:tabs>
            <w:spacing w:before="60" w:line="240" w:lineRule="auto"/>
            <w:rPr>
              <w:color w:val="000000"/>
            </w:rPr>
          </w:pPr>
          <w:hyperlink w:anchor="_djaitxjlz6dc">
            <w:r>
              <w:rPr>
                <w:color w:val="000000"/>
              </w:rPr>
              <w:t>5.2</w:t>
            </w:r>
            <w:r>
              <w:rPr>
                <w:color w:val="000000"/>
              </w:rPr>
              <w:t>.23 Trail search</w:t>
            </w:r>
          </w:hyperlink>
          <w:r>
            <w:rPr>
              <w:color w:val="000000"/>
            </w:rPr>
            <w:tab/>
          </w:r>
          <w:r>
            <w:fldChar w:fldCharType="begin"/>
          </w:r>
          <w:r>
            <w:instrText xml:space="preserve"> PAGEREF _djaitxjlz6dc \h </w:instrText>
          </w:r>
          <w:r>
            <w:fldChar w:fldCharType="separate"/>
          </w:r>
          <w:r>
            <w:rPr>
              <w:color w:val="000000"/>
            </w:rPr>
            <w:t>36</w:t>
          </w:r>
          <w:r>
            <w:fldChar w:fldCharType="end"/>
          </w:r>
        </w:p>
        <w:p w14:paraId="32E935A3" w14:textId="77777777" w:rsidR="00001BF7" w:rsidRDefault="00115F48">
          <w:pPr>
            <w:tabs>
              <w:tab w:val="right" w:pos="10800"/>
            </w:tabs>
            <w:spacing w:before="60" w:line="240" w:lineRule="auto"/>
            <w:rPr>
              <w:color w:val="000000"/>
            </w:rPr>
          </w:pPr>
          <w:hyperlink w:anchor="_edw8o0523mr6">
            <w:r>
              <w:rPr>
                <w:color w:val="000000"/>
              </w:rPr>
              <w:t>5.2.24 Hike recommendations</w:t>
            </w:r>
          </w:hyperlink>
          <w:r>
            <w:rPr>
              <w:color w:val="000000"/>
            </w:rPr>
            <w:tab/>
          </w:r>
          <w:r>
            <w:fldChar w:fldCharType="begin"/>
          </w:r>
          <w:r>
            <w:instrText xml:space="preserve"> PAGEREF _edw8o0523mr6 \h </w:instrText>
          </w:r>
          <w:r>
            <w:fldChar w:fldCharType="separate"/>
          </w:r>
          <w:r>
            <w:rPr>
              <w:color w:val="000000"/>
            </w:rPr>
            <w:t>37</w:t>
          </w:r>
          <w:r>
            <w:fldChar w:fldCharType="end"/>
          </w:r>
        </w:p>
        <w:p w14:paraId="37BB71E0" w14:textId="77777777" w:rsidR="00001BF7" w:rsidRDefault="00115F48">
          <w:pPr>
            <w:tabs>
              <w:tab w:val="right" w:pos="10800"/>
            </w:tabs>
            <w:spacing w:before="60" w:line="240" w:lineRule="auto"/>
            <w:rPr>
              <w:color w:val="000000"/>
            </w:rPr>
          </w:pPr>
          <w:hyperlink w:anchor="_wwlc5zo3juch">
            <w:r>
              <w:rPr>
                <w:color w:val="000000"/>
              </w:rPr>
              <w:t>5.2.25 Hiking gear</w:t>
            </w:r>
          </w:hyperlink>
          <w:r>
            <w:rPr>
              <w:color w:val="000000"/>
            </w:rPr>
            <w:tab/>
          </w:r>
          <w:r>
            <w:fldChar w:fldCharType="begin"/>
          </w:r>
          <w:r>
            <w:instrText xml:space="preserve"> PAGEREF _wwlc5zo3juch \h </w:instrText>
          </w:r>
          <w:r>
            <w:fldChar w:fldCharType="separate"/>
          </w:r>
          <w:r>
            <w:rPr>
              <w:color w:val="000000"/>
            </w:rPr>
            <w:t>38</w:t>
          </w:r>
          <w:r>
            <w:fldChar w:fldCharType="end"/>
          </w:r>
        </w:p>
        <w:p w14:paraId="2D0C790A" w14:textId="77777777" w:rsidR="00001BF7" w:rsidRDefault="00115F48">
          <w:pPr>
            <w:tabs>
              <w:tab w:val="right" w:pos="10800"/>
            </w:tabs>
            <w:spacing w:before="60" w:line="240" w:lineRule="auto"/>
            <w:rPr>
              <w:color w:val="000000"/>
            </w:rPr>
          </w:pPr>
          <w:hyperlink w:anchor="_fpqo9mb5v57i">
            <w:r>
              <w:rPr>
                <w:color w:val="000000"/>
              </w:rPr>
              <w:t>5.2.26 Trail map</w:t>
            </w:r>
          </w:hyperlink>
          <w:r>
            <w:rPr>
              <w:color w:val="000000"/>
            </w:rPr>
            <w:tab/>
          </w:r>
          <w:r>
            <w:fldChar w:fldCharType="begin"/>
          </w:r>
          <w:r>
            <w:instrText xml:space="preserve"> PAGEREF _fpqo9mb5v57i \h </w:instrText>
          </w:r>
          <w:r>
            <w:fldChar w:fldCharType="separate"/>
          </w:r>
          <w:r>
            <w:rPr>
              <w:color w:val="000000"/>
            </w:rPr>
            <w:t>38</w:t>
          </w:r>
          <w:r>
            <w:fldChar w:fldCharType="end"/>
          </w:r>
        </w:p>
        <w:p w14:paraId="528C463B" w14:textId="77777777" w:rsidR="00001BF7" w:rsidRDefault="00115F48">
          <w:pPr>
            <w:tabs>
              <w:tab w:val="right" w:pos="10800"/>
            </w:tabs>
            <w:spacing w:before="60" w:line="240" w:lineRule="auto"/>
            <w:rPr>
              <w:color w:val="000000"/>
            </w:rPr>
          </w:pPr>
          <w:hyperlink w:anchor="_etrqqoqtrxsp">
            <w:r>
              <w:rPr>
                <w:color w:val="000000"/>
              </w:rPr>
              <w:t>5.2.27 Trail information</w:t>
            </w:r>
          </w:hyperlink>
          <w:r>
            <w:rPr>
              <w:color w:val="000000"/>
            </w:rPr>
            <w:tab/>
          </w:r>
          <w:r>
            <w:fldChar w:fldCharType="begin"/>
          </w:r>
          <w:r>
            <w:instrText xml:space="preserve"> PAGEREF _etrqqoqtrxsp \h </w:instrText>
          </w:r>
          <w:r>
            <w:fldChar w:fldCharType="separate"/>
          </w:r>
          <w:r>
            <w:rPr>
              <w:color w:val="000000"/>
            </w:rPr>
            <w:t>39</w:t>
          </w:r>
          <w:r>
            <w:fldChar w:fldCharType="end"/>
          </w:r>
        </w:p>
        <w:p w14:paraId="6A6F17DA" w14:textId="77777777" w:rsidR="00001BF7" w:rsidRDefault="00115F48">
          <w:pPr>
            <w:tabs>
              <w:tab w:val="right" w:pos="10800"/>
            </w:tabs>
            <w:spacing w:before="60" w:line="240" w:lineRule="auto"/>
            <w:rPr>
              <w:color w:val="000000"/>
            </w:rPr>
          </w:pPr>
          <w:hyperlink w:anchor="_za3arixk41ae">
            <w:r>
              <w:rPr>
                <w:color w:val="000000"/>
              </w:rPr>
              <w:t>5.2.28 Trail review system</w:t>
            </w:r>
          </w:hyperlink>
          <w:r>
            <w:rPr>
              <w:color w:val="000000"/>
            </w:rPr>
            <w:tab/>
          </w:r>
          <w:r>
            <w:fldChar w:fldCharType="begin"/>
          </w:r>
          <w:r>
            <w:instrText xml:space="preserve"> PAGEREF _za3arixk41ae \h </w:instrText>
          </w:r>
          <w:r>
            <w:fldChar w:fldCharType="separate"/>
          </w:r>
          <w:r>
            <w:rPr>
              <w:color w:val="000000"/>
            </w:rPr>
            <w:t>40</w:t>
          </w:r>
          <w:r>
            <w:fldChar w:fldCharType="end"/>
          </w:r>
        </w:p>
        <w:p w14:paraId="42F2FEE8" w14:textId="77777777" w:rsidR="00001BF7" w:rsidRDefault="00115F48">
          <w:pPr>
            <w:tabs>
              <w:tab w:val="right" w:pos="10800"/>
            </w:tabs>
            <w:spacing w:before="60" w:line="240" w:lineRule="auto"/>
            <w:rPr>
              <w:color w:val="000000"/>
            </w:rPr>
          </w:pPr>
          <w:hyperlink w:anchor="_kkzto0bl2sh6">
            <w:r>
              <w:rPr>
                <w:color w:val="000000"/>
              </w:rPr>
              <w:t>5.2.29 Trail safety</w:t>
            </w:r>
          </w:hyperlink>
          <w:r>
            <w:rPr>
              <w:color w:val="000000"/>
            </w:rPr>
            <w:tab/>
          </w:r>
          <w:r>
            <w:fldChar w:fldCharType="begin"/>
          </w:r>
          <w:r>
            <w:instrText xml:space="preserve"> PAGEREF _kkzto0bl2sh6 \h </w:instrText>
          </w:r>
          <w:r>
            <w:fldChar w:fldCharType="separate"/>
          </w:r>
          <w:r>
            <w:rPr>
              <w:color w:val="000000"/>
            </w:rPr>
            <w:t>41</w:t>
          </w:r>
          <w:r>
            <w:fldChar w:fldCharType="end"/>
          </w:r>
        </w:p>
        <w:p w14:paraId="7F29D5A8" w14:textId="77777777" w:rsidR="00001BF7" w:rsidRDefault="00115F48">
          <w:pPr>
            <w:tabs>
              <w:tab w:val="right" w:pos="10800"/>
            </w:tabs>
            <w:spacing w:before="200" w:line="240" w:lineRule="auto"/>
            <w:ind w:left="0"/>
          </w:pPr>
          <w:hyperlink w:anchor="_9kcq59g375ks">
            <w:r>
              <w:rPr>
                <w:b/>
              </w:rPr>
              <w:t>5.3 Composition</w:t>
            </w:r>
          </w:hyperlink>
          <w:r>
            <w:rPr>
              <w:b/>
            </w:rPr>
            <w:tab/>
          </w:r>
          <w:r>
            <w:fldChar w:fldCharType="begin"/>
          </w:r>
          <w:r>
            <w:instrText xml:space="preserve"> PAGEREF _9kcq59g375ks \h </w:instrText>
          </w:r>
          <w:r>
            <w:fldChar w:fldCharType="separate"/>
          </w:r>
          <w:r>
            <w:rPr>
              <w:b/>
            </w:rPr>
            <w:t>42</w:t>
          </w:r>
          <w:r>
            <w:fldChar w:fldCharType="end"/>
          </w:r>
        </w:p>
        <w:p w14:paraId="02F683E6" w14:textId="77777777" w:rsidR="00001BF7" w:rsidRDefault="00115F48">
          <w:pPr>
            <w:tabs>
              <w:tab w:val="right" w:pos="10800"/>
            </w:tabs>
            <w:spacing w:before="60" w:line="240" w:lineRule="auto"/>
            <w:rPr>
              <w:color w:val="000000"/>
            </w:rPr>
          </w:pPr>
          <w:hyperlink w:anchor="_3zn7x4sz5xw2">
            <w:r>
              <w:rPr>
                <w:color w:val="000000"/>
              </w:rPr>
              <w:t>5.3.1 High-Level Application Package Composition (SRS 1.3.1, 3.6 &amp; SDD 5.7)</w:t>
            </w:r>
          </w:hyperlink>
          <w:r>
            <w:rPr>
              <w:color w:val="000000"/>
            </w:rPr>
            <w:tab/>
          </w:r>
          <w:r>
            <w:fldChar w:fldCharType="begin"/>
          </w:r>
          <w:r>
            <w:instrText xml:space="preserve"> PAGEREF _3zn7x4sz5xw2 \h </w:instrText>
          </w:r>
          <w:r>
            <w:fldChar w:fldCharType="separate"/>
          </w:r>
          <w:r>
            <w:rPr>
              <w:color w:val="000000"/>
            </w:rPr>
            <w:t>42</w:t>
          </w:r>
          <w:r>
            <w:fldChar w:fldCharType="end"/>
          </w:r>
        </w:p>
        <w:p w14:paraId="462EB764" w14:textId="77777777" w:rsidR="00001BF7" w:rsidRDefault="00115F48">
          <w:pPr>
            <w:tabs>
              <w:tab w:val="right" w:pos="10800"/>
            </w:tabs>
            <w:spacing w:before="60" w:line="240" w:lineRule="auto"/>
            <w:rPr>
              <w:color w:val="000000"/>
            </w:rPr>
          </w:pPr>
          <w:hyperlink w:anchor="_tukbg5ni5lwq">
            <w:r>
              <w:rPr>
                <w:color w:val="000000"/>
              </w:rPr>
              <w:t>5.3.2 Application-Side Component Elaboration (SRS 3.6.5, 1.3.1, 1.3.3, 3.1.1, 3.6)</w:t>
            </w:r>
          </w:hyperlink>
          <w:r>
            <w:rPr>
              <w:color w:val="000000"/>
            </w:rPr>
            <w:tab/>
          </w:r>
          <w:r>
            <w:fldChar w:fldCharType="begin"/>
          </w:r>
          <w:r>
            <w:instrText xml:space="preserve"> PAGEREF _tukbg5ni5lwq \h </w:instrText>
          </w:r>
          <w:r>
            <w:fldChar w:fldCharType="separate"/>
          </w:r>
          <w:r>
            <w:rPr>
              <w:color w:val="000000"/>
            </w:rPr>
            <w:t>43</w:t>
          </w:r>
          <w:r>
            <w:fldChar w:fldCharType="end"/>
          </w:r>
        </w:p>
        <w:p w14:paraId="093E50F3" w14:textId="77777777" w:rsidR="00001BF7" w:rsidRDefault="00115F48">
          <w:pPr>
            <w:tabs>
              <w:tab w:val="right" w:pos="10800"/>
            </w:tabs>
            <w:spacing w:before="60" w:line="240" w:lineRule="auto"/>
            <w:ind w:left="1080"/>
            <w:rPr>
              <w:color w:val="000000"/>
            </w:rPr>
          </w:pPr>
          <w:hyperlink w:anchor="_cva8cvvxpuw7">
            <w:r>
              <w:rPr>
                <w:color w:val="000000"/>
              </w:rPr>
              <w:t>5.3.2.1 React Native (SDD 5.7.1)</w:t>
            </w:r>
          </w:hyperlink>
          <w:r>
            <w:rPr>
              <w:color w:val="000000"/>
            </w:rPr>
            <w:tab/>
          </w:r>
          <w:r>
            <w:fldChar w:fldCharType="begin"/>
          </w:r>
          <w:r>
            <w:instrText xml:space="preserve"> PAGER</w:instrText>
          </w:r>
          <w:r>
            <w:instrText xml:space="preserve">EF _cva8cvvxpuw7 \h </w:instrText>
          </w:r>
          <w:r>
            <w:fldChar w:fldCharType="separate"/>
          </w:r>
          <w:r>
            <w:rPr>
              <w:color w:val="000000"/>
            </w:rPr>
            <w:t>43</w:t>
          </w:r>
          <w:r>
            <w:fldChar w:fldCharType="end"/>
          </w:r>
        </w:p>
        <w:p w14:paraId="36B427AF" w14:textId="77777777" w:rsidR="00001BF7" w:rsidRDefault="00115F48">
          <w:pPr>
            <w:tabs>
              <w:tab w:val="right" w:pos="10800"/>
            </w:tabs>
            <w:spacing w:before="60" w:line="240" w:lineRule="auto"/>
            <w:ind w:left="1440"/>
            <w:rPr>
              <w:color w:val="000000"/>
            </w:rPr>
          </w:pPr>
          <w:hyperlink w:anchor="_bo49ljjh771j">
            <w:r>
              <w:rPr>
                <w:color w:val="000000"/>
              </w:rPr>
              <w:t>5.3.2.1.1 React Native Benefit</w:t>
            </w:r>
          </w:hyperlink>
          <w:r>
            <w:rPr>
              <w:color w:val="000000"/>
            </w:rPr>
            <w:tab/>
          </w:r>
          <w:r>
            <w:fldChar w:fldCharType="begin"/>
          </w:r>
          <w:r>
            <w:instrText xml:space="preserve"> PAGEREF _bo49ljjh771j \h </w:instrText>
          </w:r>
          <w:r>
            <w:fldChar w:fldCharType="separate"/>
          </w:r>
          <w:r>
            <w:rPr>
              <w:color w:val="000000"/>
            </w:rPr>
            <w:t>43</w:t>
          </w:r>
          <w:r>
            <w:fldChar w:fldCharType="end"/>
          </w:r>
        </w:p>
        <w:p w14:paraId="38634143" w14:textId="77777777" w:rsidR="00001BF7" w:rsidRDefault="00115F48">
          <w:pPr>
            <w:tabs>
              <w:tab w:val="right" w:pos="10800"/>
            </w:tabs>
            <w:spacing w:before="60" w:line="240" w:lineRule="auto"/>
            <w:ind w:left="1080"/>
            <w:rPr>
              <w:color w:val="000000"/>
            </w:rPr>
          </w:pPr>
          <w:hyperlink w:anchor="_582cmye1n8s">
            <w:r>
              <w:rPr>
                <w:color w:val="000000"/>
              </w:rPr>
              <w:t>5.3.2.2 User Interface (SDD 5.8, 5.10.1)</w:t>
            </w:r>
          </w:hyperlink>
          <w:r>
            <w:rPr>
              <w:color w:val="000000"/>
            </w:rPr>
            <w:tab/>
          </w:r>
          <w:r>
            <w:fldChar w:fldCharType="begin"/>
          </w:r>
          <w:r>
            <w:instrText xml:space="preserve"> PAGEREF _582cmye1n8s \h </w:instrText>
          </w:r>
          <w:r>
            <w:fldChar w:fldCharType="separate"/>
          </w:r>
          <w:r>
            <w:rPr>
              <w:color w:val="000000"/>
            </w:rPr>
            <w:t>43</w:t>
          </w:r>
          <w:r>
            <w:fldChar w:fldCharType="end"/>
          </w:r>
        </w:p>
        <w:p w14:paraId="52CB7544" w14:textId="77777777" w:rsidR="00001BF7" w:rsidRDefault="00115F48">
          <w:pPr>
            <w:tabs>
              <w:tab w:val="right" w:pos="10800"/>
            </w:tabs>
            <w:spacing w:before="60" w:line="240" w:lineRule="auto"/>
            <w:ind w:left="1080"/>
            <w:rPr>
              <w:color w:val="000000"/>
            </w:rPr>
          </w:pPr>
          <w:hyperlink w:anchor="_p1otg9hawr6g">
            <w:r>
              <w:rPr>
                <w:color w:val="000000"/>
              </w:rPr>
              <w:t>5.3.2.3 Phone Interface (SDD 5.8, 5.6.1, 5.6.4)</w:t>
            </w:r>
          </w:hyperlink>
          <w:r>
            <w:rPr>
              <w:color w:val="000000"/>
            </w:rPr>
            <w:tab/>
          </w:r>
          <w:r>
            <w:fldChar w:fldCharType="begin"/>
          </w:r>
          <w:r>
            <w:instrText xml:space="preserve"> PAGEREF _p1otg9hawr6g \h </w:instrText>
          </w:r>
          <w:r>
            <w:fldChar w:fldCharType="separate"/>
          </w:r>
          <w:r>
            <w:rPr>
              <w:color w:val="000000"/>
            </w:rPr>
            <w:t>44</w:t>
          </w:r>
          <w:r>
            <w:fldChar w:fldCharType="end"/>
          </w:r>
        </w:p>
        <w:p w14:paraId="625E87F2" w14:textId="77777777" w:rsidR="00001BF7" w:rsidRDefault="00115F48">
          <w:pPr>
            <w:tabs>
              <w:tab w:val="right" w:pos="10800"/>
            </w:tabs>
            <w:spacing w:before="60" w:line="240" w:lineRule="auto"/>
            <w:rPr>
              <w:color w:val="000000"/>
            </w:rPr>
          </w:pPr>
          <w:hyperlink w:anchor="_i89shxah70ho">
            <w:r>
              <w:rPr>
                <w:color w:val="000000"/>
              </w:rPr>
              <w:t>5.3.3 Server-Side Component Elaboration (SRS 1.3.1, 3.1.2.1</w:t>
            </w:r>
            <w:r>
              <w:rPr>
                <w:color w:val="000000"/>
              </w:rPr>
              <w:t>.4 &amp; SDD 5.6.2)</w:t>
            </w:r>
          </w:hyperlink>
          <w:r>
            <w:rPr>
              <w:color w:val="000000"/>
            </w:rPr>
            <w:tab/>
          </w:r>
          <w:r>
            <w:fldChar w:fldCharType="begin"/>
          </w:r>
          <w:r>
            <w:instrText xml:space="preserve"> PAGEREF _i89shxah70ho \h </w:instrText>
          </w:r>
          <w:r>
            <w:fldChar w:fldCharType="separate"/>
          </w:r>
          <w:r>
            <w:rPr>
              <w:color w:val="000000"/>
            </w:rPr>
            <w:t>44</w:t>
          </w:r>
          <w:r>
            <w:fldChar w:fldCharType="end"/>
          </w:r>
        </w:p>
        <w:p w14:paraId="5F922B60" w14:textId="77777777" w:rsidR="00001BF7" w:rsidRDefault="00115F48">
          <w:pPr>
            <w:tabs>
              <w:tab w:val="right" w:pos="10800"/>
            </w:tabs>
            <w:spacing w:before="60" w:line="240" w:lineRule="auto"/>
            <w:ind w:left="1080"/>
            <w:rPr>
              <w:color w:val="000000"/>
            </w:rPr>
          </w:pPr>
          <w:hyperlink w:anchor="_hudc6qil3p09">
            <w:r>
              <w:rPr>
                <w:color w:val="000000"/>
              </w:rPr>
              <w:t>5.3.3.1 Apache</w:t>
            </w:r>
          </w:hyperlink>
          <w:r>
            <w:rPr>
              <w:color w:val="000000"/>
            </w:rPr>
            <w:tab/>
          </w:r>
          <w:r>
            <w:fldChar w:fldCharType="begin"/>
          </w:r>
          <w:r>
            <w:instrText xml:space="preserve"> PAGEREF _hudc6qil3p09 \h </w:instrText>
          </w:r>
          <w:r>
            <w:fldChar w:fldCharType="separate"/>
          </w:r>
          <w:r>
            <w:rPr>
              <w:color w:val="000000"/>
            </w:rPr>
            <w:t>44</w:t>
          </w:r>
          <w:r>
            <w:fldChar w:fldCharType="end"/>
          </w:r>
        </w:p>
        <w:p w14:paraId="0596E143" w14:textId="77777777" w:rsidR="00001BF7" w:rsidRDefault="00115F48">
          <w:pPr>
            <w:tabs>
              <w:tab w:val="right" w:pos="10800"/>
            </w:tabs>
            <w:spacing w:before="60" w:line="240" w:lineRule="auto"/>
            <w:ind w:left="1080"/>
            <w:rPr>
              <w:color w:val="000000"/>
            </w:rPr>
          </w:pPr>
          <w:hyperlink w:anchor="_yfk8p88dyb2a">
            <w:r>
              <w:rPr>
                <w:color w:val="000000"/>
              </w:rPr>
              <w:t>5.3.3.2 MySQL (SDD 5.6.2.1)</w:t>
            </w:r>
          </w:hyperlink>
          <w:r>
            <w:rPr>
              <w:color w:val="000000"/>
            </w:rPr>
            <w:tab/>
          </w:r>
          <w:r>
            <w:fldChar w:fldCharType="begin"/>
          </w:r>
          <w:r>
            <w:instrText xml:space="preserve"> PAGEREF _yfk8p88dyb2a \h </w:instrText>
          </w:r>
          <w:r>
            <w:fldChar w:fldCharType="separate"/>
          </w:r>
          <w:r>
            <w:rPr>
              <w:color w:val="000000"/>
            </w:rPr>
            <w:t>44</w:t>
          </w:r>
          <w:r>
            <w:fldChar w:fldCharType="end"/>
          </w:r>
        </w:p>
        <w:p w14:paraId="084C8396" w14:textId="77777777" w:rsidR="00001BF7" w:rsidRDefault="00115F48">
          <w:pPr>
            <w:tabs>
              <w:tab w:val="right" w:pos="10800"/>
            </w:tabs>
            <w:spacing w:before="60" w:line="240" w:lineRule="auto"/>
            <w:rPr>
              <w:color w:val="000000"/>
            </w:rPr>
          </w:pPr>
          <w:hyperlink w:anchor="_i8lvu4qo26o3">
            <w:r>
              <w:rPr>
                <w:color w:val="000000"/>
              </w:rPr>
              <w:t>5.3.4 External Interfaces Elaboration (SRS 1.3.1, 3.1, 3.6.4 &amp; SDD 5.5.2, 5.6.3)</w:t>
            </w:r>
          </w:hyperlink>
          <w:r>
            <w:rPr>
              <w:color w:val="000000"/>
            </w:rPr>
            <w:tab/>
          </w:r>
          <w:r>
            <w:fldChar w:fldCharType="begin"/>
          </w:r>
          <w:r>
            <w:instrText xml:space="preserve"> PAGEREF _i8lvu4qo26o3 \h </w:instrText>
          </w:r>
          <w:r>
            <w:fldChar w:fldCharType="separate"/>
          </w:r>
          <w:r>
            <w:rPr>
              <w:color w:val="000000"/>
            </w:rPr>
            <w:t>45</w:t>
          </w:r>
          <w:r>
            <w:fldChar w:fldCharType="end"/>
          </w:r>
        </w:p>
        <w:p w14:paraId="7A60C677" w14:textId="77777777" w:rsidR="00001BF7" w:rsidRDefault="00115F48">
          <w:pPr>
            <w:tabs>
              <w:tab w:val="right" w:pos="10800"/>
            </w:tabs>
            <w:spacing w:before="60" w:line="240" w:lineRule="auto"/>
            <w:ind w:left="1080"/>
            <w:rPr>
              <w:color w:val="000000"/>
            </w:rPr>
          </w:pPr>
          <w:hyperlink w:anchor="_vu70h8nueq8y">
            <w:r>
              <w:rPr>
                <w:color w:val="000000"/>
              </w:rPr>
              <w:t>5.3.4.1 Google Maps API (SRS 1.3.1.4, 3.1.2.1.3)</w:t>
            </w:r>
          </w:hyperlink>
          <w:r>
            <w:rPr>
              <w:color w:val="000000"/>
            </w:rPr>
            <w:tab/>
          </w:r>
          <w:r>
            <w:fldChar w:fldCharType="begin"/>
          </w:r>
          <w:r>
            <w:instrText xml:space="preserve"> PAGEREF _vu70h8nueq8y \h </w:instrText>
          </w:r>
          <w:r>
            <w:fldChar w:fldCharType="separate"/>
          </w:r>
          <w:r>
            <w:rPr>
              <w:color w:val="000000"/>
            </w:rPr>
            <w:t>45</w:t>
          </w:r>
          <w:r>
            <w:fldChar w:fldCharType="end"/>
          </w:r>
        </w:p>
        <w:p w14:paraId="6DAAAD2D" w14:textId="77777777" w:rsidR="00001BF7" w:rsidRDefault="00115F48">
          <w:pPr>
            <w:tabs>
              <w:tab w:val="right" w:pos="10800"/>
            </w:tabs>
            <w:spacing w:before="60" w:line="240" w:lineRule="auto"/>
            <w:ind w:left="1080"/>
            <w:rPr>
              <w:color w:val="000000"/>
            </w:rPr>
          </w:pPr>
          <w:hyperlink w:anchor="_4p3ccikew801">
            <w:r>
              <w:rPr>
                <w:color w:val="000000"/>
              </w:rPr>
              <w:t>5.3.4.2 National Parks API(SRS 3.1.2.1.1)</w:t>
            </w:r>
          </w:hyperlink>
          <w:r>
            <w:rPr>
              <w:color w:val="000000"/>
            </w:rPr>
            <w:tab/>
          </w:r>
          <w:r>
            <w:fldChar w:fldCharType="begin"/>
          </w:r>
          <w:r>
            <w:instrText xml:space="preserve"> PAGEREF _4p3ccikew801 \h </w:instrText>
          </w:r>
          <w:r>
            <w:fldChar w:fldCharType="separate"/>
          </w:r>
          <w:r>
            <w:rPr>
              <w:color w:val="000000"/>
            </w:rPr>
            <w:t>45</w:t>
          </w:r>
          <w:r>
            <w:fldChar w:fldCharType="end"/>
          </w:r>
        </w:p>
        <w:p w14:paraId="47C2918E" w14:textId="77777777" w:rsidR="00001BF7" w:rsidRDefault="00115F48">
          <w:pPr>
            <w:tabs>
              <w:tab w:val="right" w:pos="10800"/>
            </w:tabs>
            <w:spacing w:before="60" w:line="240" w:lineRule="auto"/>
            <w:ind w:left="1080"/>
            <w:rPr>
              <w:color w:val="000000"/>
            </w:rPr>
          </w:pPr>
          <w:hyperlink w:anchor="_wpiwa698jidg">
            <w:r>
              <w:rPr>
                <w:color w:val="000000"/>
              </w:rPr>
              <w:t>5.3.4.3 Advertisements (SRS 3.1.2.1.2)</w:t>
            </w:r>
          </w:hyperlink>
          <w:r>
            <w:rPr>
              <w:color w:val="000000"/>
            </w:rPr>
            <w:tab/>
          </w:r>
          <w:r>
            <w:fldChar w:fldCharType="begin"/>
          </w:r>
          <w:r>
            <w:instrText xml:space="preserve"> PAGEREF _wpiwa6</w:instrText>
          </w:r>
          <w:r>
            <w:instrText xml:space="preserve">98jidg \h </w:instrText>
          </w:r>
          <w:r>
            <w:fldChar w:fldCharType="separate"/>
          </w:r>
          <w:r>
            <w:rPr>
              <w:color w:val="000000"/>
            </w:rPr>
            <w:t>45</w:t>
          </w:r>
          <w:r>
            <w:fldChar w:fldCharType="end"/>
          </w:r>
        </w:p>
        <w:p w14:paraId="0E56D852" w14:textId="77777777" w:rsidR="00001BF7" w:rsidRDefault="00115F48">
          <w:pPr>
            <w:tabs>
              <w:tab w:val="right" w:pos="10800"/>
            </w:tabs>
            <w:spacing w:before="60" w:line="240" w:lineRule="auto"/>
            <w:ind w:left="1080"/>
            <w:rPr>
              <w:color w:val="000000"/>
            </w:rPr>
          </w:pPr>
          <w:hyperlink w:anchor="_250nm3iayfla">
            <w:r>
              <w:rPr>
                <w:color w:val="000000"/>
              </w:rPr>
              <w:t>5.3.4.4 OpenWeatherMap API (SRS 3.6.4)</w:t>
            </w:r>
          </w:hyperlink>
          <w:r>
            <w:rPr>
              <w:color w:val="000000"/>
            </w:rPr>
            <w:tab/>
          </w:r>
          <w:r>
            <w:fldChar w:fldCharType="begin"/>
          </w:r>
          <w:r>
            <w:instrText xml:space="preserve"> PAGEREF _250nm3iayfla \h </w:instrText>
          </w:r>
          <w:r>
            <w:fldChar w:fldCharType="separate"/>
          </w:r>
          <w:r>
            <w:rPr>
              <w:color w:val="000000"/>
            </w:rPr>
            <w:t>45</w:t>
          </w:r>
          <w:r>
            <w:fldChar w:fldCharType="end"/>
          </w:r>
        </w:p>
        <w:p w14:paraId="34B56C33" w14:textId="77777777" w:rsidR="00001BF7" w:rsidRDefault="00115F48">
          <w:pPr>
            <w:tabs>
              <w:tab w:val="right" w:pos="10800"/>
            </w:tabs>
            <w:spacing w:before="60" w:line="240" w:lineRule="auto"/>
            <w:ind w:left="1080"/>
            <w:rPr>
              <w:color w:val="000000"/>
            </w:rPr>
          </w:pPr>
          <w:hyperlink w:anchor="_nvwu19clcrom">
            <w:r>
              <w:rPr>
                <w:color w:val="000000"/>
              </w:rPr>
              <w:t>5.3.4.5 Emergency Services API (SRS 3.1.2.1.6)</w:t>
            </w:r>
          </w:hyperlink>
          <w:r>
            <w:rPr>
              <w:color w:val="000000"/>
            </w:rPr>
            <w:tab/>
          </w:r>
          <w:r>
            <w:fldChar w:fldCharType="begin"/>
          </w:r>
          <w:r>
            <w:instrText xml:space="preserve"> PAGEREF _nvwu19clcrom \h </w:instrText>
          </w:r>
          <w:r>
            <w:fldChar w:fldCharType="separate"/>
          </w:r>
          <w:r>
            <w:rPr>
              <w:color w:val="000000"/>
            </w:rPr>
            <w:t>46</w:t>
          </w:r>
          <w:r>
            <w:fldChar w:fldCharType="end"/>
          </w:r>
        </w:p>
        <w:p w14:paraId="2F04B306" w14:textId="77777777" w:rsidR="00001BF7" w:rsidRDefault="00115F48">
          <w:pPr>
            <w:tabs>
              <w:tab w:val="right" w:pos="10800"/>
            </w:tabs>
            <w:spacing w:before="60" w:line="240" w:lineRule="auto"/>
            <w:ind w:left="1080"/>
            <w:rPr>
              <w:color w:val="000000"/>
            </w:rPr>
          </w:pPr>
          <w:hyperlink w:anchor="_z3n4syf2253">
            <w:r>
              <w:rPr>
                <w:color w:val="000000"/>
              </w:rPr>
              <w:t>5.3.4.6 Local businesses (SRS 3.1.2.1.5)</w:t>
            </w:r>
          </w:hyperlink>
          <w:r>
            <w:rPr>
              <w:color w:val="000000"/>
            </w:rPr>
            <w:tab/>
          </w:r>
          <w:r>
            <w:fldChar w:fldCharType="begin"/>
          </w:r>
          <w:r>
            <w:instrText xml:space="preserve"> PA</w:instrText>
          </w:r>
          <w:r>
            <w:instrText xml:space="preserve">GEREF _z3n4syf2253 \h </w:instrText>
          </w:r>
          <w:r>
            <w:fldChar w:fldCharType="separate"/>
          </w:r>
          <w:r>
            <w:rPr>
              <w:color w:val="000000"/>
            </w:rPr>
            <w:t>46</w:t>
          </w:r>
          <w:r>
            <w:fldChar w:fldCharType="end"/>
          </w:r>
        </w:p>
        <w:p w14:paraId="6254C67E" w14:textId="77777777" w:rsidR="00001BF7" w:rsidRDefault="00115F48">
          <w:pPr>
            <w:tabs>
              <w:tab w:val="right" w:pos="10800"/>
            </w:tabs>
            <w:spacing w:before="200" w:line="240" w:lineRule="auto"/>
            <w:ind w:left="0"/>
            <w:rPr>
              <w:b/>
              <w:color w:val="000000"/>
            </w:rPr>
          </w:pPr>
          <w:hyperlink w:anchor="_xn3s8tujn3sd">
            <w:r>
              <w:rPr>
                <w:b/>
                <w:color w:val="000000"/>
              </w:rPr>
              <w:t>5.4 Logical</w:t>
            </w:r>
          </w:hyperlink>
          <w:r>
            <w:rPr>
              <w:b/>
              <w:color w:val="000000"/>
            </w:rPr>
            <w:tab/>
          </w:r>
          <w:r>
            <w:fldChar w:fldCharType="begin"/>
          </w:r>
          <w:r>
            <w:instrText xml:space="preserve"> PAGEREF _xn3s8tujn3sd \h </w:instrText>
          </w:r>
          <w:r>
            <w:fldChar w:fldCharType="separate"/>
          </w:r>
          <w:r>
            <w:rPr>
              <w:b/>
              <w:color w:val="000000"/>
            </w:rPr>
            <w:t>46</w:t>
          </w:r>
          <w:r>
            <w:fldChar w:fldCharType="end"/>
          </w:r>
        </w:p>
        <w:p w14:paraId="694FBD64" w14:textId="77777777" w:rsidR="00001BF7" w:rsidRDefault="00115F48">
          <w:pPr>
            <w:tabs>
              <w:tab w:val="right" w:pos="10800"/>
            </w:tabs>
            <w:spacing w:before="60" w:line="240" w:lineRule="auto"/>
            <w:ind w:left="360"/>
            <w:rPr>
              <w:color w:val="000000"/>
            </w:rPr>
          </w:pPr>
          <w:hyperlink w:anchor="_glzkiuvmk6j2">
            <w:r>
              <w:rPr>
                <w:color w:val="000000"/>
              </w:rPr>
              <w:t>5.4.1 Trail Class (SRS 1.2.2-1.2.8, 3.2.2)</w:t>
            </w:r>
          </w:hyperlink>
          <w:r>
            <w:rPr>
              <w:color w:val="000000"/>
            </w:rPr>
            <w:tab/>
          </w:r>
          <w:r>
            <w:fldChar w:fldCharType="begin"/>
          </w:r>
          <w:r>
            <w:instrText xml:space="preserve"> PAGEREF _glzkiuvmk6j2 \h </w:instrText>
          </w:r>
          <w:r>
            <w:fldChar w:fldCharType="separate"/>
          </w:r>
          <w:r>
            <w:rPr>
              <w:color w:val="000000"/>
            </w:rPr>
            <w:t>47</w:t>
          </w:r>
          <w:r>
            <w:fldChar w:fldCharType="end"/>
          </w:r>
        </w:p>
        <w:p w14:paraId="33219B91" w14:textId="77777777" w:rsidR="00001BF7" w:rsidRDefault="00115F48">
          <w:pPr>
            <w:tabs>
              <w:tab w:val="right" w:pos="10800"/>
            </w:tabs>
            <w:spacing w:before="60" w:line="240" w:lineRule="auto"/>
            <w:ind w:left="1080"/>
            <w:rPr>
              <w:color w:val="000000"/>
            </w:rPr>
          </w:pPr>
          <w:hyperlink w:anchor="_2btkhvo4hu4w">
            <w:r>
              <w:rPr>
                <w:color w:val="000000"/>
              </w:rPr>
              <w:t>5.4.1.1 Trail Name</w:t>
            </w:r>
          </w:hyperlink>
          <w:r>
            <w:rPr>
              <w:color w:val="000000"/>
            </w:rPr>
            <w:tab/>
          </w:r>
          <w:r>
            <w:fldChar w:fldCharType="begin"/>
          </w:r>
          <w:r>
            <w:instrText xml:space="preserve"> PAGEREF _2btkhvo4hu4w \h </w:instrText>
          </w:r>
          <w:r>
            <w:fldChar w:fldCharType="separate"/>
          </w:r>
          <w:r>
            <w:rPr>
              <w:color w:val="000000"/>
            </w:rPr>
            <w:t>47</w:t>
          </w:r>
          <w:r>
            <w:fldChar w:fldCharType="end"/>
          </w:r>
        </w:p>
        <w:p w14:paraId="2B59D548" w14:textId="77777777" w:rsidR="00001BF7" w:rsidRDefault="00115F48">
          <w:pPr>
            <w:tabs>
              <w:tab w:val="right" w:pos="10800"/>
            </w:tabs>
            <w:spacing w:before="60" w:line="240" w:lineRule="auto"/>
            <w:ind w:left="1080"/>
            <w:rPr>
              <w:color w:val="000000"/>
            </w:rPr>
          </w:pPr>
          <w:hyperlink w:anchor="_7r4y0hl55td1">
            <w:r>
              <w:rPr>
                <w:color w:val="000000"/>
              </w:rPr>
              <w:t>5.4.1.2 Trail ID</w:t>
            </w:r>
          </w:hyperlink>
          <w:r>
            <w:rPr>
              <w:color w:val="000000"/>
            </w:rPr>
            <w:tab/>
          </w:r>
          <w:r>
            <w:fldChar w:fldCharType="begin"/>
          </w:r>
          <w:r>
            <w:instrText xml:space="preserve"> PAGEREF _7r4y0hl55td1 \h </w:instrText>
          </w:r>
          <w:r>
            <w:fldChar w:fldCharType="separate"/>
          </w:r>
          <w:r>
            <w:rPr>
              <w:color w:val="000000"/>
            </w:rPr>
            <w:t>47</w:t>
          </w:r>
          <w:r>
            <w:fldChar w:fldCharType="end"/>
          </w:r>
        </w:p>
        <w:p w14:paraId="3057E933" w14:textId="77777777" w:rsidR="00001BF7" w:rsidRDefault="00115F48">
          <w:pPr>
            <w:tabs>
              <w:tab w:val="right" w:pos="10800"/>
            </w:tabs>
            <w:spacing w:before="60" w:line="240" w:lineRule="auto"/>
            <w:ind w:left="1080"/>
            <w:rPr>
              <w:color w:val="000000"/>
            </w:rPr>
          </w:pPr>
          <w:hyperlink w:anchor="_na4gk2myiaem">
            <w:r>
              <w:rPr>
                <w:color w:val="000000"/>
              </w:rPr>
              <w:t>5.4.1.3 Difficulty</w:t>
            </w:r>
          </w:hyperlink>
          <w:r>
            <w:rPr>
              <w:color w:val="000000"/>
            </w:rPr>
            <w:tab/>
          </w:r>
          <w:r>
            <w:fldChar w:fldCharType="begin"/>
          </w:r>
          <w:r>
            <w:instrText xml:space="preserve"> PAGEREF _na4gk2myiaem \h </w:instrText>
          </w:r>
          <w:r>
            <w:fldChar w:fldCharType="separate"/>
          </w:r>
          <w:r>
            <w:rPr>
              <w:color w:val="000000"/>
            </w:rPr>
            <w:t>48</w:t>
          </w:r>
          <w:r>
            <w:fldChar w:fldCharType="end"/>
          </w:r>
        </w:p>
        <w:p w14:paraId="379A0C4A" w14:textId="77777777" w:rsidR="00001BF7" w:rsidRDefault="00115F48">
          <w:pPr>
            <w:tabs>
              <w:tab w:val="right" w:pos="10800"/>
            </w:tabs>
            <w:spacing w:before="60" w:line="240" w:lineRule="auto"/>
            <w:ind w:left="1080"/>
            <w:rPr>
              <w:color w:val="000000"/>
            </w:rPr>
          </w:pPr>
          <w:hyperlink w:anchor="_n757q5wdc1pv">
            <w:r>
              <w:rPr>
                <w:color w:val="000000"/>
              </w:rPr>
              <w:t>5.4.1.4 Distance</w:t>
            </w:r>
          </w:hyperlink>
          <w:r>
            <w:rPr>
              <w:color w:val="000000"/>
            </w:rPr>
            <w:tab/>
          </w:r>
          <w:r>
            <w:fldChar w:fldCharType="begin"/>
          </w:r>
          <w:r>
            <w:instrText xml:space="preserve"> PAGEREF _n757q5wdc1pv \h </w:instrText>
          </w:r>
          <w:r>
            <w:fldChar w:fldCharType="separate"/>
          </w:r>
          <w:r>
            <w:rPr>
              <w:color w:val="000000"/>
            </w:rPr>
            <w:t>48</w:t>
          </w:r>
          <w:r>
            <w:fldChar w:fldCharType="end"/>
          </w:r>
        </w:p>
        <w:p w14:paraId="2BD646A7" w14:textId="77777777" w:rsidR="00001BF7" w:rsidRDefault="00115F48">
          <w:pPr>
            <w:tabs>
              <w:tab w:val="right" w:pos="10800"/>
            </w:tabs>
            <w:spacing w:before="60" w:line="240" w:lineRule="auto"/>
            <w:ind w:left="1080"/>
            <w:rPr>
              <w:color w:val="000000"/>
            </w:rPr>
          </w:pPr>
          <w:hyperlink w:anchor="_vt367db0ufzs">
            <w:r>
              <w:rPr>
                <w:color w:val="000000"/>
              </w:rPr>
              <w:t>5.4.1.5 Age Range</w:t>
            </w:r>
          </w:hyperlink>
          <w:r>
            <w:rPr>
              <w:color w:val="000000"/>
            </w:rPr>
            <w:tab/>
          </w:r>
          <w:r>
            <w:fldChar w:fldCharType="begin"/>
          </w:r>
          <w:r>
            <w:instrText xml:space="preserve"> PAGEREF _vt367db0ufzs \h </w:instrText>
          </w:r>
          <w:r>
            <w:fldChar w:fldCharType="separate"/>
          </w:r>
          <w:r>
            <w:rPr>
              <w:color w:val="000000"/>
            </w:rPr>
            <w:t>48</w:t>
          </w:r>
          <w:r>
            <w:fldChar w:fldCharType="end"/>
          </w:r>
        </w:p>
        <w:p w14:paraId="5661515A" w14:textId="77777777" w:rsidR="00001BF7" w:rsidRDefault="00115F48">
          <w:pPr>
            <w:tabs>
              <w:tab w:val="right" w:pos="10800"/>
            </w:tabs>
            <w:spacing w:before="60" w:line="240" w:lineRule="auto"/>
            <w:ind w:left="1080"/>
            <w:rPr>
              <w:color w:val="000000"/>
            </w:rPr>
          </w:pPr>
          <w:hyperlink w:anchor="_xyy864h40vcu">
            <w:r>
              <w:rPr>
                <w:color w:val="000000"/>
              </w:rPr>
              <w:t>5.4.1.6 Pets</w:t>
            </w:r>
          </w:hyperlink>
          <w:r>
            <w:rPr>
              <w:color w:val="000000"/>
            </w:rPr>
            <w:tab/>
          </w:r>
          <w:r>
            <w:fldChar w:fldCharType="begin"/>
          </w:r>
          <w:r>
            <w:instrText xml:space="preserve"> PAGEREF _xyy864h40vcu \h </w:instrText>
          </w:r>
          <w:r>
            <w:fldChar w:fldCharType="separate"/>
          </w:r>
          <w:r>
            <w:rPr>
              <w:color w:val="000000"/>
            </w:rPr>
            <w:t>48</w:t>
          </w:r>
          <w:r>
            <w:fldChar w:fldCharType="end"/>
          </w:r>
        </w:p>
        <w:p w14:paraId="6E7ADDFB" w14:textId="77777777" w:rsidR="00001BF7" w:rsidRDefault="00115F48">
          <w:pPr>
            <w:tabs>
              <w:tab w:val="right" w:pos="10800"/>
            </w:tabs>
            <w:spacing w:before="60" w:line="240" w:lineRule="auto"/>
            <w:ind w:left="1080"/>
            <w:rPr>
              <w:color w:val="000000"/>
            </w:rPr>
          </w:pPr>
          <w:hyperlink w:anchor="_cyrs5s5ibgat">
            <w:r>
              <w:rPr>
                <w:color w:val="000000"/>
              </w:rPr>
              <w:t>5.4.1.7 Trail Type</w:t>
            </w:r>
          </w:hyperlink>
          <w:r>
            <w:rPr>
              <w:color w:val="000000"/>
            </w:rPr>
            <w:tab/>
          </w:r>
          <w:r>
            <w:fldChar w:fldCharType="begin"/>
          </w:r>
          <w:r>
            <w:instrText xml:space="preserve"> PAGEREF _cyrs5s5ibgat \h </w:instrText>
          </w:r>
          <w:r>
            <w:fldChar w:fldCharType="separate"/>
          </w:r>
          <w:r>
            <w:rPr>
              <w:color w:val="000000"/>
            </w:rPr>
            <w:t>48</w:t>
          </w:r>
          <w:r>
            <w:fldChar w:fldCharType="end"/>
          </w:r>
        </w:p>
        <w:p w14:paraId="7AA2E2C9" w14:textId="77777777" w:rsidR="00001BF7" w:rsidRDefault="00115F48">
          <w:pPr>
            <w:tabs>
              <w:tab w:val="right" w:pos="10800"/>
            </w:tabs>
            <w:spacing w:before="60" w:line="240" w:lineRule="auto"/>
            <w:ind w:left="1080"/>
            <w:rPr>
              <w:color w:val="000000"/>
            </w:rPr>
          </w:pPr>
          <w:hyperlink w:anchor="_uzhv0u81hkfc">
            <w:r>
              <w:rPr>
                <w:color w:val="000000"/>
              </w:rPr>
              <w:t>5.4.1.8 Description</w:t>
            </w:r>
          </w:hyperlink>
          <w:r>
            <w:rPr>
              <w:color w:val="000000"/>
            </w:rPr>
            <w:tab/>
          </w:r>
          <w:r>
            <w:fldChar w:fldCharType="begin"/>
          </w:r>
          <w:r>
            <w:instrText xml:space="preserve"> PAGEREF _uzhv0u81hkfc \h </w:instrText>
          </w:r>
          <w:r>
            <w:fldChar w:fldCharType="separate"/>
          </w:r>
          <w:r>
            <w:rPr>
              <w:color w:val="000000"/>
            </w:rPr>
            <w:t>48</w:t>
          </w:r>
          <w:r>
            <w:fldChar w:fldCharType="end"/>
          </w:r>
        </w:p>
        <w:p w14:paraId="55E33BEB" w14:textId="77777777" w:rsidR="00001BF7" w:rsidRDefault="00115F48">
          <w:pPr>
            <w:tabs>
              <w:tab w:val="right" w:pos="10800"/>
            </w:tabs>
            <w:spacing w:before="60" w:line="240" w:lineRule="auto"/>
            <w:ind w:left="1080"/>
            <w:rPr>
              <w:color w:val="000000"/>
            </w:rPr>
          </w:pPr>
          <w:hyperlink w:anchor="_h4vz8fvpyf4j">
            <w:r>
              <w:rPr>
                <w:color w:val="000000"/>
              </w:rPr>
              <w:t>5.4.1.9 Get Trail Name</w:t>
            </w:r>
          </w:hyperlink>
          <w:r>
            <w:rPr>
              <w:color w:val="000000"/>
            </w:rPr>
            <w:tab/>
          </w:r>
          <w:r>
            <w:fldChar w:fldCharType="begin"/>
          </w:r>
          <w:r>
            <w:instrText xml:space="preserve"> PAGEREF _h4</w:instrText>
          </w:r>
          <w:r>
            <w:instrText xml:space="preserve">vz8fvpyf4j \h </w:instrText>
          </w:r>
          <w:r>
            <w:fldChar w:fldCharType="separate"/>
          </w:r>
          <w:r>
            <w:rPr>
              <w:color w:val="000000"/>
            </w:rPr>
            <w:t>48</w:t>
          </w:r>
          <w:r>
            <w:fldChar w:fldCharType="end"/>
          </w:r>
        </w:p>
        <w:p w14:paraId="097E8CCD" w14:textId="77777777" w:rsidR="00001BF7" w:rsidRDefault="00115F48">
          <w:pPr>
            <w:tabs>
              <w:tab w:val="right" w:pos="10800"/>
            </w:tabs>
            <w:spacing w:before="60" w:line="240" w:lineRule="auto"/>
            <w:ind w:left="1080"/>
            <w:rPr>
              <w:color w:val="000000"/>
            </w:rPr>
          </w:pPr>
          <w:hyperlink w:anchor="_eqgm9mja1uf3">
            <w:r>
              <w:rPr>
                <w:color w:val="000000"/>
              </w:rPr>
              <w:t>5.4.1.9 Set Trail Name</w:t>
            </w:r>
          </w:hyperlink>
          <w:r>
            <w:rPr>
              <w:color w:val="000000"/>
            </w:rPr>
            <w:tab/>
          </w:r>
          <w:r>
            <w:fldChar w:fldCharType="begin"/>
          </w:r>
          <w:r>
            <w:instrText xml:space="preserve"> PAGEREF _eqgm9mja1uf3 \h </w:instrText>
          </w:r>
          <w:r>
            <w:fldChar w:fldCharType="separate"/>
          </w:r>
          <w:r>
            <w:rPr>
              <w:color w:val="000000"/>
            </w:rPr>
            <w:t>48</w:t>
          </w:r>
          <w:r>
            <w:fldChar w:fldCharType="end"/>
          </w:r>
        </w:p>
        <w:p w14:paraId="56EC5390" w14:textId="77777777" w:rsidR="00001BF7" w:rsidRDefault="00115F48">
          <w:pPr>
            <w:tabs>
              <w:tab w:val="right" w:pos="10800"/>
            </w:tabs>
            <w:spacing w:before="60" w:line="240" w:lineRule="auto"/>
            <w:ind w:left="1080"/>
            <w:rPr>
              <w:color w:val="000000"/>
            </w:rPr>
          </w:pPr>
          <w:hyperlink w:anchor="_14q6ycybiytg">
            <w:r>
              <w:rPr>
                <w:color w:val="000000"/>
              </w:rPr>
              <w:t>5.4.1.10 Get Trail ID</w:t>
            </w:r>
          </w:hyperlink>
          <w:r>
            <w:rPr>
              <w:color w:val="000000"/>
            </w:rPr>
            <w:tab/>
          </w:r>
          <w:r>
            <w:fldChar w:fldCharType="begin"/>
          </w:r>
          <w:r>
            <w:instrText xml:space="preserve"> PAGEREF _14q6ycybiytg \h </w:instrText>
          </w:r>
          <w:r>
            <w:fldChar w:fldCharType="separate"/>
          </w:r>
          <w:r>
            <w:rPr>
              <w:color w:val="000000"/>
            </w:rPr>
            <w:t>48</w:t>
          </w:r>
          <w:r>
            <w:fldChar w:fldCharType="end"/>
          </w:r>
        </w:p>
        <w:p w14:paraId="434E92E7" w14:textId="77777777" w:rsidR="00001BF7" w:rsidRDefault="00115F48">
          <w:pPr>
            <w:tabs>
              <w:tab w:val="right" w:pos="10800"/>
            </w:tabs>
            <w:spacing w:before="60" w:line="240" w:lineRule="auto"/>
            <w:ind w:left="1080"/>
            <w:rPr>
              <w:color w:val="000000"/>
            </w:rPr>
          </w:pPr>
          <w:hyperlink w:anchor="_4afj1dqd30yh">
            <w:r>
              <w:rPr>
                <w:color w:val="000000"/>
              </w:rPr>
              <w:t>5.4.1.10 Set Trail ID</w:t>
            </w:r>
          </w:hyperlink>
          <w:r>
            <w:rPr>
              <w:color w:val="000000"/>
            </w:rPr>
            <w:tab/>
          </w:r>
          <w:r>
            <w:fldChar w:fldCharType="begin"/>
          </w:r>
          <w:r>
            <w:instrText xml:space="preserve"> PAGEREF _4afj1dqd30yh \h </w:instrText>
          </w:r>
          <w:r>
            <w:fldChar w:fldCharType="separate"/>
          </w:r>
          <w:r>
            <w:rPr>
              <w:color w:val="000000"/>
            </w:rPr>
            <w:t>49</w:t>
          </w:r>
          <w:r>
            <w:fldChar w:fldCharType="end"/>
          </w:r>
        </w:p>
        <w:p w14:paraId="38668EB8" w14:textId="77777777" w:rsidR="00001BF7" w:rsidRDefault="00115F48">
          <w:pPr>
            <w:tabs>
              <w:tab w:val="right" w:pos="10800"/>
            </w:tabs>
            <w:spacing w:before="60" w:line="240" w:lineRule="auto"/>
            <w:ind w:left="1080"/>
            <w:rPr>
              <w:color w:val="000000"/>
            </w:rPr>
          </w:pPr>
          <w:hyperlink w:anchor="_xdaekvmkr21o">
            <w:r>
              <w:rPr>
                <w:color w:val="000000"/>
              </w:rPr>
              <w:t>5.4.1.11 Get Difficulty</w:t>
            </w:r>
          </w:hyperlink>
          <w:r>
            <w:rPr>
              <w:color w:val="000000"/>
            </w:rPr>
            <w:tab/>
          </w:r>
          <w:r>
            <w:fldChar w:fldCharType="begin"/>
          </w:r>
          <w:r>
            <w:instrText xml:space="preserve"> PAGEREF _xdaekvmkr21o \h </w:instrText>
          </w:r>
          <w:r>
            <w:fldChar w:fldCharType="separate"/>
          </w:r>
          <w:r>
            <w:rPr>
              <w:color w:val="000000"/>
            </w:rPr>
            <w:t>49</w:t>
          </w:r>
          <w:r>
            <w:fldChar w:fldCharType="end"/>
          </w:r>
        </w:p>
        <w:p w14:paraId="517E0AC6" w14:textId="77777777" w:rsidR="00001BF7" w:rsidRDefault="00115F48">
          <w:pPr>
            <w:tabs>
              <w:tab w:val="right" w:pos="10800"/>
            </w:tabs>
            <w:spacing w:before="60" w:line="240" w:lineRule="auto"/>
            <w:ind w:left="1080"/>
            <w:rPr>
              <w:color w:val="000000"/>
            </w:rPr>
          </w:pPr>
          <w:hyperlink w:anchor="_tj01r8njkjhg">
            <w:r>
              <w:rPr>
                <w:color w:val="000000"/>
              </w:rPr>
              <w:t>5.4.1.11 Set Difficulty</w:t>
            </w:r>
          </w:hyperlink>
          <w:r>
            <w:rPr>
              <w:color w:val="000000"/>
            </w:rPr>
            <w:tab/>
          </w:r>
          <w:r>
            <w:fldChar w:fldCharType="begin"/>
          </w:r>
          <w:r>
            <w:instrText xml:space="preserve"> PAGEREF _tj01r8njkjhg \h </w:instrText>
          </w:r>
          <w:r>
            <w:fldChar w:fldCharType="separate"/>
          </w:r>
          <w:r>
            <w:rPr>
              <w:color w:val="000000"/>
            </w:rPr>
            <w:t>49</w:t>
          </w:r>
          <w:r>
            <w:fldChar w:fldCharType="end"/>
          </w:r>
        </w:p>
        <w:p w14:paraId="6B703747" w14:textId="77777777" w:rsidR="00001BF7" w:rsidRDefault="00115F48">
          <w:pPr>
            <w:tabs>
              <w:tab w:val="right" w:pos="10800"/>
            </w:tabs>
            <w:spacing w:before="60" w:line="240" w:lineRule="auto"/>
            <w:ind w:left="1080"/>
            <w:rPr>
              <w:color w:val="000000"/>
            </w:rPr>
          </w:pPr>
          <w:hyperlink w:anchor="_qhbskk5salnq">
            <w:r>
              <w:rPr>
                <w:color w:val="000000"/>
              </w:rPr>
              <w:t>5.4.1.12 Get Distance</w:t>
            </w:r>
          </w:hyperlink>
          <w:r>
            <w:rPr>
              <w:color w:val="000000"/>
            </w:rPr>
            <w:tab/>
          </w:r>
          <w:r>
            <w:fldChar w:fldCharType="begin"/>
          </w:r>
          <w:r>
            <w:instrText xml:space="preserve"> PAGEREF _qhbskk5salnq \h </w:instrText>
          </w:r>
          <w:r>
            <w:fldChar w:fldCharType="separate"/>
          </w:r>
          <w:r>
            <w:rPr>
              <w:color w:val="000000"/>
            </w:rPr>
            <w:t>49</w:t>
          </w:r>
          <w:r>
            <w:fldChar w:fldCharType="end"/>
          </w:r>
        </w:p>
        <w:p w14:paraId="4B058778" w14:textId="77777777" w:rsidR="00001BF7" w:rsidRDefault="00115F48">
          <w:pPr>
            <w:tabs>
              <w:tab w:val="right" w:pos="10800"/>
            </w:tabs>
            <w:spacing w:before="60" w:line="240" w:lineRule="auto"/>
            <w:ind w:left="1080"/>
            <w:rPr>
              <w:color w:val="000000"/>
            </w:rPr>
          </w:pPr>
          <w:hyperlink w:anchor="_wewcttj82ed4">
            <w:r>
              <w:rPr>
                <w:color w:val="000000"/>
              </w:rPr>
              <w:t>5.4.1.12 Set Distance</w:t>
            </w:r>
          </w:hyperlink>
          <w:r>
            <w:rPr>
              <w:color w:val="000000"/>
            </w:rPr>
            <w:tab/>
          </w:r>
          <w:r>
            <w:fldChar w:fldCharType="begin"/>
          </w:r>
          <w:r>
            <w:instrText xml:space="preserve"> PAGEREF _wewcttj82ed4 \h </w:instrText>
          </w:r>
          <w:r>
            <w:fldChar w:fldCharType="separate"/>
          </w:r>
          <w:r>
            <w:rPr>
              <w:color w:val="000000"/>
            </w:rPr>
            <w:t>49</w:t>
          </w:r>
          <w:r>
            <w:fldChar w:fldCharType="end"/>
          </w:r>
        </w:p>
        <w:p w14:paraId="2E2AD6FE" w14:textId="77777777" w:rsidR="00001BF7" w:rsidRDefault="00115F48">
          <w:pPr>
            <w:tabs>
              <w:tab w:val="right" w:pos="10800"/>
            </w:tabs>
            <w:spacing w:before="60" w:line="240" w:lineRule="auto"/>
            <w:ind w:left="1080"/>
            <w:rPr>
              <w:color w:val="000000"/>
            </w:rPr>
          </w:pPr>
          <w:hyperlink w:anchor="_t3owfyxacm6d">
            <w:r>
              <w:rPr>
                <w:color w:val="000000"/>
              </w:rPr>
              <w:t xml:space="preserve">5.4.1.13 Get </w:t>
            </w:r>
            <w:r>
              <w:rPr>
                <w:color w:val="000000"/>
              </w:rPr>
              <w:t>Age Range</w:t>
            </w:r>
          </w:hyperlink>
          <w:r>
            <w:rPr>
              <w:color w:val="000000"/>
            </w:rPr>
            <w:tab/>
          </w:r>
          <w:r>
            <w:fldChar w:fldCharType="begin"/>
          </w:r>
          <w:r>
            <w:instrText xml:space="preserve"> PAGEREF _t3owfyxacm6d \h </w:instrText>
          </w:r>
          <w:r>
            <w:fldChar w:fldCharType="separate"/>
          </w:r>
          <w:r>
            <w:rPr>
              <w:color w:val="000000"/>
            </w:rPr>
            <w:t>49</w:t>
          </w:r>
          <w:r>
            <w:fldChar w:fldCharType="end"/>
          </w:r>
        </w:p>
        <w:p w14:paraId="3C86A44B" w14:textId="77777777" w:rsidR="00001BF7" w:rsidRDefault="00115F48">
          <w:pPr>
            <w:tabs>
              <w:tab w:val="right" w:pos="10800"/>
            </w:tabs>
            <w:spacing w:before="60" w:line="240" w:lineRule="auto"/>
            <w:ind w:left="1080"/>
            <w:rPr>
              <w:color w:val="000000"/>
            </w:rPr>
          </w:pPr>
          <w:hyperlink w:anchor="_70wfcqd7laj0">
            <w:r>
              <w:rPr>
                <w:color w:val="000000"/>
              </w:rPr>
              <w:t>5.4.1.13 Set Age Range</w:t>
            </w:r>
          </w:hyperlink>
          <w:r>
            <w:rPr>
              <w:color w:val="000000"/>
            </w:rPr>
            <w:tab/>
          </w:r>
          <w:r>
            <w:fldChar w:fldCharType="begin"/>
          </w:r>
          <w:r>
            <w:instrText xml:space="preserve"> PAGEREF _70wfcqd7laj0 \h </w:instrText>
          </w:r>
          <w:r>
            <w:fldChar w:fldCharType="separate"/>
          </w:r>
          <w:r>
            <w:rPr>
              <w:color w:val="000000"/>
            </w:rPr>
            <w:t>49</w:t>
          </w:r>
          <w:r>
            <w:fldChar w:fldCharType="end"/>
          </w:r>
        </w:p>
        <w:p w14:paraId="145998CE" w14:textId="77777777" w:rsidR="00001BF7" w:rsidRDefault="00115F48">
          <w:pPr>
            <w:tabs>
              <w:tab w:val="right" w:pos="10800"/>
            </w:tabs>
            <w:spacing w:before="60" w:line="240" w:lineRule="auto"/>
            <w:ind w:left="1080"/>
            <w:rPr>
              <w:color w:val="000000"/>
            </w:rPr>
          </w:pPr>
          <w:hyperlink w:anchor="_13hb2jdvcfmv">
            <w:r>
              <w:rPr>
                <w:color w:val="000000"/>
              </w:rPr>
              <w:t>5.4.1.14 Pets Allowed</w:t>
            </w:r>
          </w:hyperlink>
          <w:r>
            <w:rPr>
              <w:color w:val="000000"/>
            </w:rPr>
            <w:tab/>
          </w:r>
          <w:r>
            <w:fldChar w:fldCharType="begin"/>
          </w:r>
          <w:r>
            <w:instrText xml:space="preserve"> PAGEREF _13hb2jdvcfmv \h </w:instrText>
          </w:r>
          <w:r>
            <w:fldChar w:fldCharType="separate"/>
          </w:r>
          <w:r>
            <w:rPr>
              <w:color w:val="000000"/>
            </w:rPr>
            <w:t>49</w:t>
          </w:r>
          <w:r>
            <w:fldChar w:fldCharType="end"/>
          </w:r>
        </w:p>
        <w:p w14:paraId="4C47DC38" w14:textId="77777777" w:rsidR="00001BF7" w:rsidRDefault="00115F48">
          <w:pPr>
            <w:tabs>
              <w:tab w:val="right" w:pos="10800"/>
            </w:tabs>
            <w:spacing w:before="60" w:line="240" w:lineRule="auto"/>
            <w:ind w:left="1080"/>
            <w:rPr>
              <w:color w:val="000000"/>
            </w:rPr>
          </w:pPr>
          <w:hyperlink w:anchor="_z7n9wb1cyfc2">
            <w:r>
              <w:rPr>
                <w:color w:val="000000"/>
              </w:rPr>
              <w:t>5</w:t>
            </w:r>
            <w:r>
              <w:rPr>
                <w:color w:val="000000"/>
              </w:rPr>
              <w:t>.4.1.14 Set Pets Allowed</w:t>
            </w:r>
          </w:hyperlink>
          <w:r>
            <w:rPr>
              <w:color w:val="000000"/>
            </w:rPr>
            <w:tab/>
          </w:r>
          <w:r>
            <w:fldChar w:fldCharType="begin"/>
          </w:r>
          <w:r>
            <w:instrText xml:space="preserve"> PAGEREF _z7n9wb1cyfc2 \h </w:instrText>
          </w:r>
          <w:r>
            <w:fldChar w:fldCharType="separate"/>
          </w:r>
          <w:r>
            <w:rPr>
              <w:color w:val="000000"/>
            </w:rPr>
            <w:t>49</w:t>
          </w:r>
          <w:r>
            <w:fldChar w:fldCharType="end"/>
          </w:r>
        </w:p>
        <w:p w14:paraId="7BD831D2" w14:textId="77777777" w:rsidR="00001BF7" w:rsidRDefault="00115F48">
          <w:pPr>
            <w:tabs>
              <w:tab w:val="right" w:pos="10800"/>
            </w:tabs>
            <w:spacing w:before="60" w:line="240" w:lineRule="auto"/>
            <w:ind w:left="1080"/>
            <w:rPr>
              <w:color w:val="000000"/>
            </w:rPr>
          </w:pPr>
          <w:hyperlink w:anchor="_js4kv6kys3ah">
            <w:r>
              <w:rPr>
                <w:color w:val="000000"/>
              </w:rPr>
              <w:t>5.4.1.15 Get Trail Type</w:t>
            </w:r>
          </w:hyperlink>
          <w:r>
            <w:rPr>
              <w:color w:val="000000"/>
            </w:rPr>
            <w:tab/>
          </w:r>
          <w:r>
            <w:fldChar w:fldCharType="begin"/>
          </w:r>
          <w:r>
            <w:instrText xml:space="preserve"> PAGEREF _js4kv6kys3ah \h </w:instrText>
          </w:r>
          <w:r>
            <w:fldChar w:fldCharType="separate"/>
          </w:r>
          <w:r>
            <w:rPr>
              <w:color w:val="000000"/>
            </w:rPr>
            <w:t>50</w:t>
          </w:r>
          <w:r>
            <w:fldChar w:fldCharType="end"/>
          </w:r>
        </w:p>
        <w:p w14:paraId="2FFC518E" w14:textId="77777777" w:rsidR="00001BF7" w:rsidRDefault="00115F48">
          <w:pPr>
            <w:tabs>
              <w:tab w:val="right" w:pos="10800"/>
            </w:tabs>
            <w:spacing w:before="60" w:line="240" w:lineRule="auto"/>
            <w:ind w:left="1080"/>
            <w:rPr>
              <w:color w:val="000000"/>
            </w:rPr>
          </w:pPr>
          <w:hyperlink w:anchor="_jb5u3kuigyte">
            <w:r>
              <w:rPr>
                <w:color w:val="000000"/>
              </w:rPr>
              <w:t>5.4.1.15 Set Trail Type</w:t>
            </w:r>
          </w:hyperlink>
          <w:r>
            <w:rPr>
              <w:color w:val="000000"/>
            </w:rPr>
            <w:tab/>
          </w:r>
          <w:r>
            <w:fldChar w:fldCharType="begin"/>
          </w:r>
          <w:r>
            <w:instrText xml:space="preserve"> PAGEREF _jb5u3kuigyte \h </w:instrText>
          </w:r>
          <w:r>
            <w:fldChar w:fldCharType="separate"/>
          </w:r>
          <w:r>
            <w:rPr>
              <w:color w:val="000000"/>
            </w:rPr>
            <w:t>50</w:t>
          </w:r>
          <w:r>
            <w:fldChar w:fldCharType="end"/>
          </w:r>
        </w:p>
        <w:p w14:paraId="7DD18F9F" w14:textId="77777777" w:rsidR="00001BF7" w:rsidRDefault="00115F48">
          <w:pPr>
            <w:tabs>
              <w:tab w:val="right" w:pos="10800"/>
            </w:tabs>
            <w:spacing w:before="60" w:line="240" w:lineRule="auto"/>
            <w:ind w:left="1080"/>
            <w:rPr>
              <w:color w:val="000000"/>
            </w:rPr>
          </w:pPr>
          <w:hyperlink w:anchor="_1xulmv3u7xq2">
            <w:r>
              <w:rPr>
                <w:color w:val="000000"/>
              </w:rPr>
              <w:t>5.4.1.16 Get Description</w:t>
            </w:r>
          </w:hyperlink>
          <w:r>
            <w:rPr>
              <w:color w:val="000000"/>
            </w:rPr>
            <w:tab/>
          </w:r>
          <w:r>
            <w:fldChar w:fldCharType="begin"/>
          </w:r>
          <w:r>
            <w:instrText xml:space="preserve"> PAGEREF _1xulmv3u</w:instrText>
          </w:r>
          <w:r>
            <w:instrText xml:space="preserve">7xq2 \h </w:instrText>
          </w:r>
          <w:r>
            <w:fldChar w:fldCharType="separate"/>
          </w:r>
          <w:r>
            <w:rPr>
              <w:color w:val="000000"/>
            </w:rPr>
            <w:t>50</w:t>
          </w:r>
          <w:r>
            <w:fldChar w:fldCharType="end"/>
          </w:r>
        </w:p>
        <w:p w14:paraId="6B7FBB33" w14:textId="77777777" w:rsidR="00001BF7" w:rsidRDefault="00115F48">
          <w:pPr>
            <w:tabs>
              <w:tab w:val="right" w:pos="10800"/>
            </w:tabs>
            <w:spacing w:before="60" w:line="240" w:lineRule="auto"/>
            <w:ind w:left="1080"/>
            <w:rPr>
              <w:color w:val="000000"/>
            </w:rPr>
          </w:pPr>
          <w:hyperlink w:anchor="_bi7ipuxoc931">
            <w:r>
              <w:rPr>
                <w:color w:val="000000"/>
              </w:rPr>
              <w:t>5.4.1.16 Set Description</w:t>
            </w:r>
          </w:hyperlink>
          <w:r>
            <w:rPr>
              <w:color w:val="000000"/>
            </w:rPr>
            <w:tab/>
          </w:r>
          <w:r>
            <w:fldChar w:fldCharType="begin"/>
          </w:r>
          <w:r>
            <w:instrText xml:space="preserve"> PAGEREF _bi7ipuxoc931 \h </w:instrText>
          </w:r>
          <w:r>
            <w:fldChar w:fldCharType="separate"/>
          </w:r>
          <w:r>
            <w:rPr>
              <w:color w:val="000000"/>
            </w:rPr>
            <w:t>50</w:t>
          </w:r>
          <w:r>
            <w:fldChar w:fldCharType="end"/>
          </w:r>
        </w:p>
        <w:p w14:paraId="1E3D77DC" w14:textId="77777777" w:rsidR="00001BF7" w:rsidRDefault="00115F48">
          <w:pPr>
            <w:tabs>
              <w:tab w:val="right" w:pos="10800"/>
            </w:tabs>
            <w:spacing w:before="60" w:line="240" w:lineRule="auto"/>
            <w:ind w:left="1080"/>
            <w:rPr>
              <w:color w:val="000000"/>
            </w:rPr>
          </w:pPr>
          <w:hyperlink w:anchor="_mpwq08hpv5z3">
            <w:r>
              <w:rPr>
                <w:color w:val="000000"/>
              </w:rPr>
              <w:t>5.4.1.17 Add Trail Photo</w:t>
            </w:r>
          </w:hyperlink>
          <w:r>
            <w:rPr>
              <w:color w:val="000000"/>
            </w:rPr>
            <w:tab/>
          </w:r>
          <w:r>
            <w:fldChar w:fldCharType="begin"/>
          </w:r>
          <w:r>
            <w:instrText xml:space="preserve"> PAGEREF _mpwq08hpv5z3 \h </w:instrText>
          </w:r>
          <w:r>
            <w:fldChar w:fldCharType="separate"/>
          </w:r>
          <w:r>
            <w:rPr>
              <w:color w:val="000000"/>
            </w:rPr>
            <w:t>50</w:t>
          </w:r>
          <w:r>
            <w:fldChar w:fldCharType="end"/>
          </w:r>
        </w:p>
        <w:p w14:paraId="372BEECA" w14:textId="77777777" w:rsidR="00001BF7" w:rsidRDefault="00115F48">
          <w:pPr>
            <w:tabs>
              <w:tab w:val="right" w:pos="10800"/>
            </w:tabs>
            <w:spacing w:before="60" w:line="240" w:lineRule="auto"/>
            <w:ind w:left="1080"/>
            <w:rPr>
              <w:color w:val="000000"/>
            </w:rPr>
          </w:pPr>
          <w:hyperlink w:anchor="_w7uwb0aajnik">
            <w:r>
              <w:rPr>
                <w:color w:val="000000"/>
              </w:rPr>
              <w:t>5.4.1.17 Get Trail Photo</w:t>
            </w:r>
          </w:hyperlink>
          <w:r>
            <w:rPr>
              <w:color w:val="000000"/>
            </w:rPr>
            <w:tab/>
          </w:r>
          <w:r>
            <w:fldChar w:fldCharType="begin"/>
          </w:r>
          <w:r>
            <w:instrText xml:space="preserve"> PAGEREF _w7uwb0aajnik \h </w:instrText>
          </w:r>
          <w:r>
            <w:fldChar w:fldCharType="separate"/>
          </w:r>
          <w:r>
            <w:rPr>
              <w:color w:val="000000"/>
            </w:rPr>
            <w:t>50</w:t>
          </w:r>
          <w:r>
            <w:fldChar w:fldCharType="end"/>
          </w:r>
        </w:p>
        <w:p w14:paraId="2B749A3E" w14:textId="77777777" w:rsidR="00001BF7" w:rsidRDefault="00115F48">
          <w:pPr>
            <w:tabs>
              <w:tab w:val="right" w:pos="10800"/>
            </w:tabs>
            <w:spacing w:before="60" w:line="240" w:lineRule="auto"/>
            <w:ind w:left="360"/>
            <w:rPr>
              <w:color w:val="000000"/>
            </w:rPr>
          </w:pPr>
          <w:hyperlink w:anchor="_c0z5h2kk7l6f">
            <w:r>
              <w:rPr>
                <w:color w:val="000000"/>
              </w:rPr>
              <w:t>5.4.2 User Class (SRS 3.2.6)</w:t>
            </w:r>
          </w:hyperlink>
          <w:r>
            <w:rPr>
              <w:color w:val="000000"/>
            </w:rPr>
            <w:tab/>
          </w:r>
          <w:r>
            <w:fldChar w:fldCharType="begin"/>
          </w:r>
          <w:r>
            <w:instrText xml:space="preserve"> PAGEREF _c0z5h2kk7l6f \h </w:instrText>
          </w:r>
          <w:r>
            <w:fldChar w:fldCharType="separate"/>
          </w:r>
          <w:r>
            <w:rPr>
              <w:color w:val="000000"/>
            </w:rPr>
            <w:t>51</w:t>
          </w:r>
          <w:r>
            <w:fldChar w:fldCharType="end"/>
          </w:r>
        </w:p>
        <w:p w14:paraId="334E14B7" w14:textId="77777777" w:rsidR="00001BF7" w:rsidRDefault="00115F48">
          <w:pPr>
            <w:tabs>
              <w:tab w:val="right" w:pos="10800"/>
            </w:tabs>
            <w:spacing w:before="60" w:line="240" w:lineRule="auto"/>
            <w:ind w:left="1080"/>
            <w:rPr>
              <w:color w:val="000000"/>
            </w:rPr>
          </w:pPr>
          <w:hyperlink w:anchor="_702f6qrut9q4">
            <w:r>
              <w:rPr>
                <w:color w:val="000000"/>
              </w:rPr>
              <w:t>5.4.2.1 User Id</w:t>
            </w:r>
          </w:hyperlink>
          <w:r>
            <w:rPr>
              <w:color w:val="000000"/>
            </w:rPr>
            <w:tab/>
          </w:r>
          <w:r>
            <w:fldChar w:fldCharType="begin"/>
          </w:r>
          <w:r>
            <w:instrText xml:space="preserve"> PAGEREF _702f6qrut9q4 \h </w:instrText>
          </w:r>
          <w:r>
            <w:fldChar w:fldCharType="separate"/>
          </w:r>
          <w:r>
            <w:rPr>
              <w:color w:val="000000"/>
            </w:rPr>
            <w:t>51</w:t>
          </w:r>
          <w:r>
            <w:fldChar w:fldCharType="end"/>
          </w:r>
        </w:p>
        <w:p w14:paraId="557D824D" w14:textId="77777777" w:rsidR="00001BF7" w:rsidRDefault="00115F48">
          <w:pPr>
            <w:tabs>
              <w:tab w:val="right" w:pos="10800"/>
            </w:tabs>
            <w:spacing w:before="60" w:line="240" w:lineRule="auto"/>
            <w:ind w:left="1080"/>
            <w:rPr>
              <w:color w:val="000000"/>
            </w:rPr>
          </w:pPr>
          <w:hyperlink w:anchor="_2lmnnjcru7jp">
            <w:r>
              <w:rPr>
                <w:color w:val="000000"/>
              </w:rPr>
              <w:t>5.4.2.2 Username</w:t>
            </w:r>
          </w:hyperlink>
          <w:r>
            <w:rPr>
              <w:color w:val="000000"/>
            </w:rPr>
            <w:tab/>
          </w:r>
          <w:r>
            <w:fldChar w:fldCharType="begin"/>
          </w:r>
          <w:r>
            <w:instrText xml:space="preserve"> PAGEREF _2lmnnjcru7jp \</w:instrText>
          </w:r>
          <w:r>
            <w:instrText xml:space="preserve">h </w:instrText>
          </w:r>
          <w:r>
            <w:fldChar w:fldCharType="separate"/>
          </w:r>
          <w:r>
            <w:rPr>
              <w:color w:val="000000"/>
            </w:rPr>
            <w:t>51</w:t>
          </w:r>
          <w:r>
            <w:fldChar w:fldCharType="end"/>
          </w:r>
        </w:p>
        <w:p w14:paraId="4AFCAB4C" w14:textId="77777777" w:rsidR="00001BF7" w:rsidRDefault="00115F48">
          <w:pPr>
            <w:tabs>
              <w:tab w:val="right" w:pos="10800"/>
            </w:tabs>
            <w:spacing w:before="60" w:line="240" w:lineRule="auto"/>
            <w:ind w:left="1080"/>
            <w:rPr>
              <w:color w:val="000000"/>
            </w:rPr>
          </w:pPr>
          <w:hyperlink w:anchor="_q0bcxhgu8jj">
            <w:r>
              <w:rPr>
                <w:color w:val="000000"/>
              </w:rPr>
              <w:t>5.4.2.3 Token</w:t>
            </w:r>
          </w:hyperlink>
          <w:r>
            <w:rPr>
              <w:color w:val="000000"/>
            </w:rPr>
            <w:tab/>
          </w:r>
          <w:r>
            <w:fldChar w:fldCharType="begin"/>
          </w:r>
          <w:r>
            <w:instrText xml:space="preserve"> PAGEREF _q0bcxhgu8jj \h </w:instrText>
          </w:r>
          <w:r>
            <w:fldChar w:fldCharType="separate"/>
          </w:r>
          <w:r>
            <w:rPr>
              <w:color w:val="000000"/>
            </w:rPr>
            <w:t>51</w:t>
          </w:r>
          <w:r>
            <w:fldChar w:fldCharType="end"/>
          </w:r>
        </w:p>
        <w:p w14:paraId="5A446EF4" w14:textId="77777777" w:rsidR="00001BF7" w:rsidRDefault="00115F48">
          <w:pPr>
            <w:tabs>
              <w:tab w:val="right" w:pos="10800"/>
            </w:tabs>
            <w:spacing w:before="60" w:line="240" w:lineRule="auto"/>
            <w:ind w:left="1080"/>
            <w:rPr>
              <w:color w:val="000000"/>
            </w:rPr>
          </w:pPr>
          <w:hyperlink w:anchor="_kysv7ewtyeb">
            <w:r>
              <w:rPr>
                <w:color w:val="000000"/>
              </w:rPr>
              <w:t>5.4.2.4 Email</w:t>
            </w:r>
          </w:hyperlink>
          <w:r>
            <w:rPr>
              <w:color w:val="000000"/>
            </w:rPr>
            <w:tab/>
          </w:r>
          <w:r>
            <w:fldChar w:fldCharType="begin"/>
          </w:r>
          <w:r>
            <w:instrText xml:space="preserve"> PAGEREF _kysv7ewtyeb \h </w:instrText>
          </w:r>
          <w:r>
            <w:fldChar w:fldCharType="separate"/>
          </w:r>
          <w:r>
            <w:rPr>
              <w:color w:val="000000"/>
            </w:rPr>
            <w:t>51</w:t>
          </w:r>
          <w:r>
            <w:fldChar w:fldCharType="end"/>
          </w:r>
        </w:p>
        <w:p w14:paraId="0E617982" w14:textId="77777777" w:rsidR="00001BF7" w:rsidRDefault="00115F48">
          <w:pPr>
            <w:tabs>
              <w:tab w:val="right" w:pos="10800"/>
            </w:tabs>
            <w:spacing w:before="60" w:line="240" w:lineRule="auto"/>
            <w:ind w:left="1080"/>
            <w:rPr>
              <w:color w:val="000000"/>
            </w:rPr>
          </w:pPr>
          <w:hyperlink w:anchor="_a9ttln539vey">
            <w:r>
              <w:rPr>
                <w:color w:val="000000"/>
              </w:rPr>
              <w:t>5.4.2.5 Edit User</w:t>
            </w:r>
          </w:hyperlink>
          <w:r>
            <w:rPr>
              <w:color w:val="000000"/>
            </w:rPr>
            <w:tab/>
          </w:r>
          <w:r>
            <w:fldChar w:fldCharType="begin"/>
          </w:r>
          <w:r>
            <w:instrText xml:space="preserve"> PAGEREF _a9ttln539vey \h </w:instrText>
          </w:r>
          <w:r>
            <w:fldChar w:fldCharType="separate"/>
          </w:r>
          <w:r>
            <w:rPr>
              <w:color w:val="000000"/>
            </w:rPr>
            <w:t>52</w:t>
          </w:r>
          <w:r>
            <w:fldChar w:fldCharType="end"/>
          </w:r>
        </w:p>
        <w:p w14:paraId="4C7F3529" w14:textId="77777777" w:rsidR="00001BF7" w:rsidRDefault="00115F48">
          <w:pPr>
            <w:tabs>
              <w:tab w:val="right" w:pos="10800"/>
            </w:tabs>
            <w:spacing w:before="60" w:line="240" w:lineRule="auto"/>
            <w:ind w:left="1080"/>
            <w:rPr>
              <w:color w:val="000000"/>
            </w:rPr>
          </w:pPr>
          <w:hyperlink w:anchor="_n913khub9s71">
            <w:r>
              <w:rPr>
                <w:color w:val="000000"/>
              </w:rPr>
              <w:t>5.4.2.6 Delete User</w:t>
            </w:r>
          </w:hyperlink>
          <w:r>
            <w:rPr>
              <w:color w:val="000000"/>
            </w:rPr>
            <w:tab/>
          </w:r>
          <w:r>
            <w:fldChar w:fldCharType="begin"/>
          </w:r>
          <w:r>
            <w:instrText xml:space="preserve"> PAGEREF _n913khub9s71 \h </w:instrText>
          </w:r>
          <w:r>
            <w:fldChar w:fldCharType="separate"/>
          </w:r>
          <w:r>
            <w:rPr>
              <w:color w:val="000000"/>
            </w:rPr>
            <w:t>52</w:t>
          </w:r>
          <w:r>
            <w:fldChar w:fldCharType="end"/>
          </w:r>
        </w:p>
        <w:p w14:paraId="472743EE" w14:textId="77777777" w:rsidR="00001BF7" w:rsidRDefault="00115F48">
          <w:pPr>
            <w:tabs>
              <w:tab w:val="right" w:pos="10800"/>
            </w:tabs>
            <w:spacing w:before="60" w:line="240" w:lineRule="auto"/>
            <w:ind w:left="1080"/>
            <w:rPr>
              <w:color w:val="000000"/>
            </w:rPr>
          </w:pPr>
          <w:hyperlink w:anchor="_x9kv8gpb765b">
            <w:r>
              <w:rPr>
                <w:color w:val="000000"/>
              </w:rPr>
              <w:t>5.4.2.7 Get Username</w:t>
            </w:r>
          </w:hyperlink>
          <w:r>
            <w:rPr>
              <w:color w:val="000000"/>
            </w:rPr>
            <w:tab/>
          </w:r>
          <w:r>
            <w:fldChar w:fldCharType="begin"/>
          </w:r>
          <w:r>
            <w:instrText xml:space="preserve"> PAGEREF _x9kv8gpb765b \h </w:instrText>
          </w:r>
          <w:r>
            <w:fldChar w:fldCharType="separate"/>
          </w:r>
          <w:r>
            <w:rPr>
              <w:color w:val="000000"/>
            </w:rPr>
            <w:t>52</w:t>
          </w:r>
          <w:r>
            <w:fldChar w:fldCharType="end"/>
          </w:r>
        </w:p>
        <w:p w14:paraId="4865D9BA" w14:textId="77777777" w:rsidR="00001BF7" w:rsidRDefault="00115F48">
          <w:pPr>
            <w:tabs>
              <w:tab w:val="right" w:pos="10800"/>
            </w:tabs>
            <w:spacing w:before="60" w:line="240" w:lineRule="auto"/>
            <w:ind w:left="1080"/>
            <w:rPr>
              <w:color w:val="000000"/>
            </w:rPr>
          </w:pPr>
          <w:hyperlink w:anchor="_deh96hdnkk2">
            <w:r>
              <w:rPr>
                <w:color w:val="000000"/>
              </w:rPr>
              <w:t>5.4.2.8 Set Username</w:t>
            </w:r>
          </w:hyperlink>
          <w:r>
            <w:rPr>
              <w:color w:val="000000"/>
            </w:rPr>
            <w:tab/>
          </w:r>
          <w:r>
            <w:fldChar w:fldCharType="begin"/>
          </w:r>
          <w:r>
            <w:instrText xml:space="preserve"> PAGEREF _deh96hdnkk2 \h </w:instrText>
          </w:r>
          <w:r>
            <w:fldChar w:fldCharType="separate"/>
          </w:r>
          <w:r>
            <w:rPr>
              <w:color w:val="000000"/>
            </w:rPr>
            <w:t>52</w:t>
          </w:r>
          <w:r>
            <w:fldChar w:fldCharType="end"/>
          </w:r>
        </w:p>
        <w:p w14:paraId="065E8D5D" w14:textId="77777777" w:rsidR="00001BF7" w:rsidRDefault="00115F48">
          <w:pPr>
            <w:tabs>
              <w:tab w:val="right" w:pos="10800"/>
            </w:tabs>
            <w:spacing w:before="60" w:line="240" w:lineRule="auto"/>
            <w:ind w:left="1080"/>
            <w:rPr>
              <w:color w:val="000000"/>
            </w:rPr>
          </w:pPr>
          <w:hyperlink w:anchor="_s7p0wk88dz9o">
            <w:r>
              <w:rPr>
                <w:color w:val="000000"/>
              </w:rPr>
              <w:t>5.4.2.10 Get Tok</w:t>
            </w:r>
            <w:r>
              <w:rPr>
                <w:color w:val="000000"/>
              </w:rPr>
              <w:t>en</w:t>
            </w:r>
          </w:hyperlink>
          <w:r>
            <w:rPr>
              <w:color w:val="000000"/>
            </w:rPr>
            <w:tab/>
          </w:r>
          <w:r>
            <w:fldChar w:fldCharType="begin"/>
          </w:r>
          <w:r>
            <w:instrText xml:space="preserve"> PAGEREF _s7p0wk88dz9o \h </w:instrText>
          </w:r>
          <w:r>
            <w:fldChar w:fldCharType="separate"/>
          </w:r>
          <w:r>
            <w:rPr>
              <w:color w:val="000000"/>
            </w:rPr>
            <w:t>52</w:t>
          </w:r>
          <w:r>
            <w:fldChar w:fldCharType="end"/>
          </w:r>
        </w:p>
        <w:p w14:paraId="7461E5A0" w14:textId="77777777" w:rsidR="00001BF7" w:rsidRDefault="00115F48">
          <w:pPr>
            <w:tabs>
              <w:tab w:val="right" w:pos="10800"/>
            </w:tabs>
            <w:spacing w:before="60" w:line="240" w:lineRule="auto"/>
            <w:ind w:left="1080"/>
            <w:rPr>
              <w:color w:val="000000"/>
            </w:rPr>
          </w:pPr>
          <w:hyperlink w:anchor="_pdzc7ygpwfv3">
            <w:r>
              <w:rPr>
                <w:color w:val="000000"/>
              </w:rPr>
              <w:t>5.4.2.11 Set Token</w:t>
            </w:r>
          </w:hyperlink>
          <w:r>
            <w:rPr>
              <w:color w:val="000000"/>
            </w:rPr>
            <w:tab/>
          </w:r>
          <w:r>
            <w:fldChar w:fldCharType="begin"/>
          </w:r>
          <w:r>
            <w:instrText xml:space="preserve"> PAGEREF _pdzc7ygpwfv3 \h </w:instrText>
          </w:r>
          <w:r>
            <w:fldChar w:fldCharType="separate"/>
          </w:r>
          <w:r>
            <w:rPr>
              <w:color w:val="000000"/>
            </w:rPr>
            <w:t>52</w:t>
          </w:r>
          <w:r>
            <w:fldChar w:fldCharType="end"/>
          </w:r>
        </w:p>
        <w:p w14:paraId="6AB317D8" w14:textId="77777777" w:rsidR="00001BF7" w:rsidRDefault="00115F48">
          <w:pPr>
            <w:tabs>
              <w:tab w:val="right" w:pos="10800"/>
            </w:tabs>
            <w:spacing w:before="60" w:line="240" w:lineRule="auto"/>
            <w:ind w:left="360"/>
            <w:rPr>
              <w:color w:val="000000"/>
            </w:rPr>
          </w:pPr>
          <w:hyperlink w:anchor="_9hurh09h2t68">
            <w:r>
              <w:rPr>
                <w:color w:val="000000"/>
              </w:rPr>
              <w:t>5.4.3 Feedback Class (SRS 3.4.3, SRS 3.2.3)</w:t>
            </w:r>
          </w:hyperlink>
          <w:r>
            <w:rPr>
              <w:color w:val="000000"/>
            </w:rPr>
            <w:tab/>
          </w:r>
          <w:r>
            <w:fldChar w:fldCharType="begin"/>
          </w:r>
          <w:r>
            <w:instrText xml:space="preserve"> PAGEREF _9hurh09h2t68 \h </w:instrText>
          </w:r>
          <w:r>
            <w:fldChar w:fldCharType="separate"/>
          </w:r>
          <w:r>
            <w:rPr>
              <w:color w:val="000000"/>
            </w:rPr>
            <w:t>52</w:t>
          </w:r>
          <w:r>
            <w:fldChar w:fldCharType="end"/>
          </w:r>
        </w:p>
        <w:p w14:paraId="73A6A8E2" w14:textId="77777777" w:rsidR="00001BF7" w:rsidRDefault="00115F48">
          <w:pPr>
            <w:tabs>
              <w:tab w:val="right" w:pos="10800"/>
            </w:tabs>
            <w:spacing w:before="60" w:line="240" w:lineRule="auto"/>
            <w:ind w:left="1080"/>
            <w:rPr>
              <w:color w:val="000000"/>
            </w:rPr>
          </w:pPr>
          <w:hyperlink w:anchor="_kqc7xxf4b8s5">
            <w:r>
              <w:rPr>
                <w:color w:val="000000"/>
              </w:rPr>
              <w:t>5.4.3.1 Get Id</w:t>
            </w:r>
          </w:hyperlink>
          <w:r>
            <w:rPr>
              <w:color w:val="000000"/>
            </w:rPr>
            <w:tab/>
          </w:r>
          <w:r>
            <w:fldChar w:fldCharType="begin"/>
          </w:r>
          <w:r>
            <w:instrText xml:space="preserve"> PAGEREF _kqc7xxf4b8s5 \h </w:instrText>
          </w:r>
          <w:r>
            <w:fldChar w:fldCharType="separate"/>
          </w:r>
          <w:r>
            <w:rPr>
              <w:color w:val="000000"/>
            </w:rPr>
            <w:t>53</w:t>
          </w:r>
          <w:r>
            <w:fldChar w:fldCharType="end"/>
          </w:r>
        </w:p>
        <w:p w14:paraId="5BA9EA20" w14:textId="77777777" w:rsidR="00001BF7" w:rsidRDefault="00115F48">
          <w:pPr>
            <w:tabs>
              <w:tab w:val="right" w:pos="10800"/>
            </w:tabs>
            <w:spacing w:before="60" w:line="240" w:lineRule="auto"/>
            <w:ind w:left="1080"/>
            <w:rPr>
              <w:color w:val="000000"/>
            </w:rPr>
          </w:pPr>
          <w:hyperlink w:anchor="_sr4xkx4k5az5">
            <w:r>
              <w:rPr>
                <w:color w:val="000000"/>
              </w:rPr>
              <w:t>5.4.3.2 Set Id</w:t>
            </w:r>
          </w:hyperlink>
          <w:r>
            <w:rPr>
              <w:color w:val="000000"/>
            </w:rPr>
            <w:tab/>
          </w:r>
          <w:r>
            <w:fldChar w:fldCharType="begin"/>
          </w:r>
          <w:r>
            <w:instrText xml:space="preserve"> PAGEREF _sr4xkx4k5az5 \h </w:instrText>
          </w:r>
          <w:r>
            <w:fldChar w:fldCharType="separate"/>
          </w:r>
          <w:r>
            <w:rPr>
              <w:color w:val="000000"/>
            </w:rPr>
            <w:t>53</w:t>
          </w:r>
          <w:r>
            <w:fldChar w:fldCharType="end"/>
          </w:r>
        </w:p>
        <w:p w14:paraId="2087A990" w14:textId="77777777" w:rsidR="00001BF7" w:rsidRDefault="00115F48">
          <w:pPr>
            <w:tabs>
              <w:tab w:val="right" w:pos="10800"/>
            </w:tabs>
            <w:spacing w:before="60" w:line="240" w:lineRule="auto"/>
            <w:ind w:left="1080"/>
            <w:rPr>
              <w:color w:val="000000"/>
            </w:rPr>
          </w:pPr>
          <w:hyperlink w:anchor="_6sxs4iewq6k4">
            <w:r>
              <w:rPr>
                <w:color w:val="000000"/>
              </w:rPr>
              <w:t>5.4.3.3 Get Trail Id</w:t>
            </w:r>
          </w:hyperlink>
          <w:r>
            <w:rPr>
              <w:color w:val="000000"/>
            </w:rPr>
            <w:tab/>
          </w:r>
          <w:r>
            <w:fldChar w:fldCharType="begin"/>
          </w:r>
          <w:r>
            <w:instrText xml:space="preserve"> PAGEREF _6sxs4iewq6k4 \h </w:instrText>
          </w:r>
          <w:r>
            <w:fldChar w:fldCharType="separate"/>
          </w:r>
          <w:r>
            <w:rPr>
              <w:color w:val="000000"/>
            </w:rPr>
            <w:t>53</w:t>
          </w:r>
          <w:r>
            <w:fldChar w:fldCharType="end"/>
          </w:r>
        </w:p>
        <w:p w14:paraId="0F80CE49" w14:textId="77777777" w:rsidR="00001BF7" w:rsidRDefault="00115F48">
          <w:pPr>
            <w:tabs>
              <w:tab w:val="right" w:pos="10800"/>
            </w:tabs>
            <w:spacing w:before="60" w:line="240" w:lineRule="auto"/>
            <w:ind w:left="1080"/>
            <w:rPr>
              <w:color w:val="000000"/>
            </w:rPr>
          </w:pPr>
          <w:hyperlink w:anchor="_tyoam6qjdvql">
            <w:r>
              <w:rPr>
                <w:color w:val="000000"/>
              </w:rPr>
              <w:t>5</w:t>
            </w:r>
            <w:r>
              <w:rPr>
                <w:color w:val="000000"/>
              </w:rPr>
              <w:t>.4.3.4 Set Trail Id</w:t>
            </w:r>
          </w:hyperlink>
          <w:r>
            <w:rPr>
              <w:color w:val="000000"/>
            </w:rPr>
            <w:tab/>
          </w:r>
          <w:r>
            <w:fldChar w:fldCharType="begin"/>
          </w:r>
          <w:r>
            <w:instrText xml:space="preserve"> PAGEREF _tyoam6qjdvql \h </w:instrText>
          </w:r>
          <w:r>
            <w:fldChar w:fldCharType="separate"/>
          </w:r>
          <w:r>
            <w:rPr>
              <w:color w:val="000000"/>
            </w:rPr>
            <w:t>53</w:t>
          </w:r>
          <w:r>
            <w:fldChar w:fldCharType="end"/>
          </w:r>
        </w:p>
        <w:p w14:paraId="5B76793F" w14:textId="77777777" w:rsidR="00001BF7" w:rsidRDefault="00115F48">
          <w:pPr>
            <w:tabs>
              <w:tab w:val="right" w:pos="10800"/>
            </w:tabs>
            <w:spacing w:before="60" w:line="240" w:lineRule="auto"/>
            <w:ind w:left="1080"/>
            <w:rPr>
              <w:color w:val="000000"/>
            </w:rPr>
          </w:pPr>
          <w:hyperlink w:anchor="_v3wcsqa8om65">
            <w:r>
              <w:rPr>
                <w:color w:val="000000"/>
              </w:rPr>
              <w:t>5.4.3.5 Set User Id</w:t>
            </w:r>
          </w:hyperlink>
          <w:r>
            <w:rPr>
              <w:color w:val="000000"/>
            </w:rPr>
            <w:tab/>
          </w:r>
          <w:r>
            <w:fldChar w:fldCharType="begin"/>
          </w:r>
          <w:r>
            <w:instrText xml:space="preserve"> PAGEREF _v3wcsqa8om65 \h </w:instrText>
          </w:r>
          <w:r>
            <w:fldChar w:fldCharType="separate"/>
          </w:r>
          <w:r>
            <w:rPr>
              <w:color w:val="000000"/>
            </w:rPr>
            <w:t>53</w:t>
          </w:r>
          <w:r>
            <w:fldChar w:fldCharType="end"/>
          </w:r>
        </w:p>
        <w:p w14:paraId="6B163E99" w14:textId="77777777" w:rsidR="00001BF7" w:rsidRDefault="00115F48">
          <w:pPr>
            <w:tabs>
              <w:tab w:val="right" w:pos="10800"/>
            </w:tabs>
            <w:spacing w:before="60" w:line="240" w:lineRule="auto"/>
            <w:ind w:left="1080"/>
            <w:rPr>
              <w:color w:val="000000"/>
            </w:rPr>
          </w:pPr>
          <w:hyperlink w:anchor="_2tr28f9jj175">
            <w:r>
              <w:rPr>
                <w:color w:val="000000"/>
              </w:rPr>
              <w:t>5.4.3.6 Get User Id</w:t>
            </w:r>
          </w:hyperlink>
          <w:r>
            <w:rPr>
              <w:color w:val="000000"/>
            </w:rPr>
            <w:tab/>
          </w:r>
          <w:r>
            <w:fldChar w:fldCharType="begin"/>
          </w:r>
          <w:r>
            <w:instrText xml:space="preserve"> PAGEREF _2tr28f9jj175 \h </w:instrText>
          </w:r>
          <w:r>
            <w:fldChar w:fldCharType="separate"/>
          </w:r>
          <w:r>
            <w:rPr>
              <w:color w:val="000000"/>
            </w:rPr>
            <w:t>53</w:t>
          </w:r>
          <w:r>
            <w:fldChar w:fldCharType="end"/>
          </w:r>
        </w:p>
        <w:p w14:paraId="4F6C762E" w14:textId="77777777" w:rsidR="00001BF7" w:rsidRDefault="00115F48">
          <w:pPr>
            <w:tabs>
              <w:tab w:val="right" w:pos="10800"/>
            </w:tabs>
            <w:spacing w:before="60" w:line="240" w:lineRule="auto"/>
            <w:ind w:left="1080"/>
            <w:rPr>
              <w:color w:val="000000"/>
            </w:rPr>
          </w:pPr>
          <w:hyperlink w:anchor="_1by2cdxuvixy">
            <w:r>
              <w:rPr>
                <w:color w:val="000000"/>
              </w:rPr>
              <w:t>5.4.3.7 Get Body</w:t>
            </w:r>
          </w:hyperlink>
          <w:r>
            <w:rPr>
              <w:color w:val="000000"/>
            </w:rPr>
            <w:tab/>
          </w:r>
          <w:r>
            <w:fldChar w:fldCharType="begin"/>
          </w:r>
          <w:r>
            <w:instrText xml:space="preserve"> PAGEREF _1by2cdxuvixy \h </w:instrText>
          </w:r>
          <w:r>
            <w:fldChar w:fldCharType="separate"/>
          </w:r>
          <w:r>
            <w:rPr>
              <w:color w:val="000000"/>
            </w:rPr>
            <w:t>54</w:t>
          </w:r>
          <w:r>
            <w:fldChar w:fldCharType="end"/>
          </w:r>
        </w:p>
        <w:p w14:paraId="0EFEB3A2" w14:textId="77777777" w:rsidR="00001BF7" w:rsidRDefault="00115F48">
          <w:pPr>
            <w:tabs>
              <w:tab w:val="right" w:pos="10800"/>
            </w:tabs>
            <w:spacing w:before="60" w:line="240" w:lineRule="auto"/>
            <w:ind w:left="1080"/>
            <w:rPr>
              <w:color w:val="000000"/>
            </w:rPr>
          </w:pPr>
          <w:hyperlink w:anchor="_m4erpse6sufx">
            <w:r>
              <w:rPr>
                <w:color w:val="000000"/>
              </w:rPr>
              <w:t>5.4.3</w:t>
            </w:r>
            <w:r>
              <w:rPr>
                <w:color w:val="000000"/>
              </w:rPr>
              <w:t>.8 Set Body</w:t>
            </w:r>
          </w:hyperlink>
          <w:r>
            <w:rPr>
              <w:color w:val="000000"/>
            </w:rPr>
            <w:tab/>
          </w:r>
          <w:r>
            <w:fldChar w:fldCharType="begin"/>
          </w:r>
          <w:r>
            <w:instrText xml:space="preserve"> PAGEREF _m4erpse6sufx \h </w:instrText>
          </w:r>
          <w:r>
            <w:fldChar w:fldCharType="separate"/>
          </w:r>
          <w:r>
            <w:rPr>
              <w:color w:val="000000"/>
            </w:rPr>
            <w:t>54</w:t>
          </w:r>
          <w:r>
            <w:fldChar w:fldCharType="end"/>
          </w:r>
        </w:p>
        <w:p w14:paraId="5C3DF710" w14:textId="77777777" w:rsidR="00001BF7" w:rsidRDefault="00115F48">
          <w:pPr>
            <w:tabs>
              <w:tab w:val="right" w:pos="10800"/>
            </w:tabs>
            <w:spacing w:before="60" w:line="240" w:lineRule="auto"/>
            <w:rPr>
              <w:color w:val="000000"/>
            </w:rPr>
          </w:pPr>
          <w:hyperlink w:anchor="_yummshe41dim">
            <w:r>
              <w:rPr>
                <w:color w:val="000000"/>
              </w:rPr>
              <w:t>5.4.3.1 Review Class (SRS 3.4.3)</w:t>
            </w:r>
          </w:hyperlink>
          <w:r>
            <w:rPr>
              <w:color w:val="000000"/>
            </w:rPr>
            <w:tab/>
          </w:r>
          <w:r>
            <w:fldChar w:fldCharType="begin"/>
          </w:r>
          <w:r>
            <w:instrText xml:space="preserve"> PAGEREF _yummshe41dim \h </w:instrText>
          </w:r>
          <w:r>
            <w:fldChar w:fldCharType="separate"/>
          </w:r>
          <w:r>
            <w:rPr>
              <w:color w:val="000000"/>
            </w:rPr>
            <w:t>54</w:t>
          </w:r>
          <w:r>
            <w:fldChar w:fldCharType="end"/>
          </w:r>
        </w:p>
        <w:p w14:paraId="503BF6E8" w14:textId="77777777" w:rsidR="00001BF7" w:rsidRDefault="00115F48">
          <w:pPr>
            <w:tabs>
              <w:tab w:val="right" w:pos="10800"/>
            </w:tabs>
            <w:spacing w:before="60" w:line="240" w:lineRule="auto"/>
            <w:ind w:left="1080"/>
            <w:rPr>
              <w:color w:val="000000"/>
            </w:rPr>
          </w:pPr>
          <w:hyperlink w:anchor="_v4ugm4y9ek1z">
            <w:r>
              <w:rPr>
                <w:color w:val="000000"/>
              </w:rPr>
              <w:t>5.4.3.1.1 Add Review</w:t>
            </w:r>
          </w:hyperlink>
          <w:r>
            <w:rPr>
              <w:color w:val="000000"/>
            </w:rPr>
            <w:tab/>
          </w:r>
          <w:r>
            <w:fldChar w:fldCharType="begin"/>
          </w:r>
          <w:r>
            <w:instrText xml:space="preserve"> PAGEREF _v4ugm4y9ek1z \h </w:instrText>
          </w:r>
          <w:r>
            <w:fldChar w:fldCharType="separate"/>
          </w:r>
          <w:r>
            <w:rPr>
              <w:color w:val="000000"/>
            </w:rPr>
            <w:t>54</w:t>
          </w:r>
          <w:r>
            <w:fldChar w:fldCharType="end"/>
          </w:r>
        </w:p>
        <w:p w14:paraId="277BF0CF" w14:textId="77777777" w:rsidR="00001BF7" w:rsidRDefault="00115F48">
          <w:pPr>
            <w:tabs>
              <w:tab w:val="right" w:pos="10800"/>
            </w:tabs>
            <w:spacing w:before="60" w:line="240" w:lineRule="auto"/>
            <w:ind w:left="1080"/>
            <w:rPr>
              <w:color w:val="000000"/>
            </w:rPr>
          </w:pPr>
          <w:hyperlink w:anchor="_yn0s1qfj7cxr">
            <w:r>
              <w:rPr>
                <w:color w:val="000000"/>
              </w:rPr>
              <w:t>5.4.3.1.2 Delete Review</w:t>
            </w:r>
          </w:hyperlink>
          <w:r>
            <w:rPr>
              <w:color w:val="000000"/>
            </w:rPr>
            <w:tab/>
          </w:r>
          <w:r>
            <w:fldChar w:fldCharType="begin"/>
          </w:r>
          <w:r>
            <w:instrText xml:space="preserve"> PAGEREF _yn0s1qfj7cxr </w:instrText>
          </w:r>
          <w:r>
            <w:instrText xml:space="preserve">\h </w:instrText>
          </w:r>
          <w:r>
            <w:fldChar w:fldCharType="separate"/>
          </w:r>
          <w:r>
            <w:rPr>
              <w:color w:val="000000"/>
            </w:rPr>
            <w:t>54</w:t>
          </w:r>
          <w:r>
            <w:fldChar w:fldCharType="end"/>
          </w:r>
        </w:p>
        <w:p w14:paraId="58D1F676" w14:textId="77777777" w:rsidR="00001BF7" w:rsidRDefault="00115F48">
          <w:pPr>
            <w:tabs>
              <w:tab w:val="right" w:pos="10800"/>
            </w:tabs>
            <w:spacing w:before="60" w:line="240" w:lineRule="auto"/>
            <w:ind w:left="1080"/>
            <w:rPr>
              <w:color w:val="000000"/>
            </w:rPr>
          </w:pPr>
          <w:hyperlink w:anchor="_ikgp71ke8xt">
            <w:r>
              <w:rPr>
                <w:color w:val="000000"/>
              </w:rPr>
              <w:t>5.4.3.1.3 Edit Review</w:t>
            </w:r>
          </w:hyperlink>
          <w:r>
            <w:rPr>
              <w:color w:val="000000"/>
            </w:rPr>
            <w:tab/>
          </w:r>
          <w:r>
            <w:fldChar w:fldCharType="begin"/>
          </w:r>
          <w:r>
            <w:instrText xml:space="preserve"> PAGEREF _ikgp71ke8xt \h </w:instrText>
          </w:r>
          <w:r>
            <w:fldChar w:fldCharType="separate"/>
          </w:r>
          <w:r>
            <w:rPr>
              <w:color w:val="000000"/>
            </w:rPr>
            <w:t>54</w:t>
          </w:r>
          <w:r>
            <w:fldChar w:fldCharType="end"/>
          </w:r>
        </w:p>
        <w:p w14:paraId="09E8EEBA" w14:textId="77777777" w:rsidR="00001BF7" w:rsidRDefault="00115F48">
          <w:pPr>
            <w:tabs>
              <w:tab w:val="right" w:pos="10800"/>
            </w:tabs>
            <w:spacing w:before="60" w:line="240" w:lineRule="auto"/>
            <w:ind w:left="1080"/>
            <w:rPr>
              <w:color w:val="000000"/>
            </w:rPr>
          </w:pPr>
          <w:hyperlink w:anchor="_i4b50j3moihn">
            <w:r>
              <w:rPr>
                <w:color w:val="000000"/>
              </w:rPr>
              <w:t>5.4.3.1.4 Get Title</w:t>
            </w:r>
          </w:hyperlink>
          <w:r>
            <w:rPr>
              <w:color w:val="000000"/>
            </w:rPr>
            <w:tab/>
          </w:r>
          <w:r>
            <w:fldChar w:fldCharType="begin"/>
          </w:r>
          <w:r>
            <w:instrText xml:space="preserve"> PAGEREF _i4b50j3moihn \h </w:instrText>
          </w:r>
          <w:r>
            <w:fldChar w:fldCharType="separate"/>
          </w:r>
          <w:r>
            <w:rPr>
              <w:color w:val="000000"/>
            </w:rPr>
            <w:t>55</w:t>
          </w:r>
          <w:r>
            <w:fldChar w:fldCharType="end"/>
          </w:r>
        </w:p>
        <w:p w14:paraId="481B1196" w14:textId="77777777" w:rsidR="00001BF7" w:rsidRDefault="00115F48">
          <w:pPr>
            <w:tabs>
              <w:tab w:val="right" w:pos="10800"/>
            </w:tabs>
            <w:spacing w:before="60" w:line="240" w:lineRule="auto"/>
            <w:ind w:left="1080"/>
            <w:rPr>
              <w:color w:val="000000"/>
            </w:rPr>
          </w:pPr>
          <w:hyperlink w:anchor="_eljbk3gz7cvb">
            <w:r>
              <w:rPr>
                <w:color w:val="000000"/>
              </w:rPr>
              <w:t>5.4.3.1.5 Set Title</w:t>
            </w:r>
          </w:hyperlink>
          <w:r>
            <w:rPr>
              <w:color w:val="000000"/>
            </w:rPr>
            <w:tab/>
          </w:r>
          <w:r>
            <w:fldChar w:fldCharType="begin"/>
          </w:r>
          <w:r>
            <w:instrText xml:space="preserve"> PAGEREF _eljbk3gz7cvb \h </w:instrText>
          </w:r>
          <w:r>
            <w:fldChar w:fldCharType="separate"/>
          </w:r>
          <w:r>
            <w:rPr>
              <w:color w:val="000000"/>
            </w:rPr>
            <w:t>55</w:t>
          </w:r>
          <w:r>
            <w:fldChar w:fldCharType="end"/>
          </w:r>
        </w:p>
        <w:p w14:paraId="517E944A" w14:textId="77777777" w:rsidR="00001BF7" w:rsidRDefault="00115F48">
          <w:pPr>
            <w:tabs>
              <w:tab w:val="right" w:pos="10800"/>
            </w:tabs>
            <w:spacing w:before="60" w:line="240" w:lineRule="auto"/>
            <w:ind w:left="1080"/>
            <w:rPr>
              <w:color w:val="000000"/>
            </w:rPr>
          </w:pPr>
          <w:hyperlink w:anchor="_gha1fibm8g7w">
            <w:r>
              <w:rPr>
                <w:color w:val="000000"/>
              </w:rPr>
              <w:t>5.4</w:t>
            </w:r>
            <w:r>
              <w:rPr>
                <w:color w:val="000000"/>
              </w:rPr>
              <w:t>.3.1.6 Get Rating</w:t>
            </w:r>
          </w:hyperlink>
          <w:r>
            <w:rPr>
              <w:color w:val="000000"/>
            </w:rPr>
            <w:tab/>
          </w:r>
          <w:r>
            <w:fldChar w:fldCharType="begin"/>
          </w:r>
          <w:r>
            <w:instrText xml:space="preserve"> PAGEREF _gha1fibm8g7w \h </w:instrText>
          </w:r>
          <w:r>
            <w:fldChar w:fldCharType="separate"/>
          </w:r>
          <w:r>
            <w:rPr>
              <w:color w:val="000000"/>
            </w:rPr>
            <w:t>55</w:t>
          </w:r>
          <w:r>
            <w:fldChar w:fldCharType="end"/>
          </w:r>
        </w:p>
        <w:p w14:paraId="000BAAD6" w14:textId="77777777" w:rsidR="00001BF7" w:rsidRDefault="00115F48">
          <w:pPr>
            <w:tabs>
              <w:tab w:val="right" w:pos="10800"/>
            </w:tabs>
            <w:spacing w:before="60" w:line="240" w:lineRule="auto"/>
            <w:ind w:left="1080"/>
            <w:rPr>
              <w:color w:val="000000"/>
            </w:rPr>
          </w:pPr>
          <w:hyperlink w:anchor="_xss7b3qyoxjj">
            <w:r>
              <w:rPr>
                <w:color w:val="000000"/>
              </w:rPr>
              <w:t>5.4.3.1.7 Set Rating</w:t>
            </w:r>
          </w:hyperlink>
          <w:r>
            <w:rPr>
              <w:color w:val="000000"/>
            </w:rPr>
            <w:tab/>
          </w:r>
          <w:r>
            <w:fldChar w:fldCharType="begin"/>
          </w:r>
          <w:r>
            <w:instrText xml:space="preserve"> PAGEREF _xss7b3qyoxjj \h </w:instrText>
          </w:r>
          <w:r>
            <w:fldChar w:fldCharType="separate"/>
          </w:r>
          <w:r>
            <w:rPr>
              <w:color w:val="000000"/>
            </w:rPr>
            <w:t>55</w:t>
          </w:r>
          <w:r>
            <w:fldChar w:fldCharType="end"/>
          </w:r>
        </w:p>
        <w:p w14:paraId="5AA57FF3" w14:textId="77777777" w:rsidR="00001BF7" w:rsidRDefault="00115F48">
          <w:pPr>
            <w:tabs>
              <w:tab w:val="right" w:pos="10800"/>
            </w:tabs>
            <w:spacing w:before="60" w:line="240" w:lineRule="auto"/>
            <w:rPr>
              <w:color w:val="000000"/>
            </w:rPr>
          </w:pPr>
          <w:hyperlink w:anchor="_gt1gjcocorm4">
            <w:r>
              <w:rPr>
                <w:color w:val="000000"/>
              </w:rPr>
              <w:t>5.4.3.2 Comment Class (SRS 3.2.3)</w:t>
            </w:r>
          </w:hyperlink>
          <w:r>
            <w:rPr>
              <w:color w:val="000000"/>
            </w:rPr>
            <w:tab/>
          </w:r>
          <w:r>
            <w:fldChar w:fldCharType="begin"/>
          </w:r>
          <w:r>
            <w:instrText xml:space="preserve"> PAGEREF _gt1gjcocorm4 \h </w:instrText>
          </w:r>
          <w:r>
            <w:fldChar w:fldCharType="separate"/>
          </w:r>
          <w:r>
            <w:rPr>
              <w:color w:val="000000"/>
            </w:rPr>
            <w:t>55</w:t>
          </w:r>
          <w:r>
            <w:fldChar w:fldCharType="end"/>
          </w:r>
        </w:p>
        <w:p w14:paraId="1A2A6D90" w14:textId="77777777" w:rsidR="00001BF7" w:rsidRDefault="00115F48">
          <w:pPr>
            <w:tabs>
              <w:tab w:val="right" w:pos="10800"/>
            </w:tabs>
            <w:spacing w:before="60" w:line="240" w:lineRule="auto"/>
            <w:ind w:left="1080"/>
            <w:rPr>
              <w:color w:val="000000"/>
            </w:rPr>
          </w:pPr>
          <w:hyperlink w:anchor="_h5um8syddpqc">
            <w:r>
              <w:rPr>
                <w:color w:val="000000"/>
              </w:rPr>
              <w:t>5.4.3.2.1 Add Comment</w:t>
            </w:r>
          </w:hyperlink>
          <w:r>
            <w:rPr>
              <w:color w:val="000000"/>
            </w:rPr>
            <w:tab/>
          </w:r>
          <w:r>
            <w:fldChar w:fldCharType="begin"/>
          </w:r>
          <w:r>
            <w:instrText xml:space="preserve"> PAGEREF _h5um8sydd</w:instrText>
          </w:r>
          <w:r>
            <w:instrText xml:space="preserve">pqc \h </w:instrText>
          </w:r>
          <w:r>
            <w:fldChar w:fldCharType="separate"/>
          </w:r>
          <w:r>
            <w:rPr>
              <w:color w:val="000000"/>
            </w:rPr>
            <w:t>55</w:t>
          </w:r>
          <w:r>
            <w:fldChar w:fldCharType="end"/>
          </w:r>
        </w:p>
        <w:p w14:paraId="68B9FE15" w14:textId="77777777" w:rsidR="00001BF7" w:rsidRDefault="00115F48">
          <w:pPr>
            <w:tabs>
              <w:tab w:val="right" w:pos="10800"/>
            </w:tabs>
            <w:spacing w:before="60" w:line="240" w:lineRule="auto"/>
            <w:ind w:left="1080"/>
            <w:rPr>
              <w:color w:val="000000"/>
            </w:rPr>
          </w:pPr>
          <w:hyperlink w:anchor="_ciqlkytillex">
            <w:r>
              <w:rPr>
                <w:color w:val="000000"/>
              </w:rPr>
              <w:t>5.4.3.2.2 Edit Comment</w:t>
            </w:r>
          </w:hyperlink>
          <w:r>
            <w:rPr>
              <w:color w:val="000000"/>
            </w:rPr>
            <w:tab/>
          </w:r>
          <w:r>
            <w:fldChar w:fldCharType="begin"/>
          </w:r>
          <w:r>
            <w:instrText xml:space="preserve"> PAGEREF _ciqlkytillex \h </w:instrText>
          </w:r>
          <w:r>
            <w:fldChar w:fldCharType="separate"/>
          </w:r>
          <w:r>
            <w:rPr>
              <w:color w:val="000000"/>
            </w:rPr>
            <w:t>56</w:t>
          </w:r>
          <w:r>
            <w:fldChar w:fldCharType="end"/>
          </w:r>
        </w:p>
        <w:p w14:paraId="4255647D" w14:textId="77777777" w:rsidR="00001BF7" w:rsidRDefault="00115F48">
          <w:pPr>
            <w:tabs>
              <w:tab w:val="right" w:pos="10800"/>
            </w:tabs>
            <w:spacing w:before="60" w:line="240" w:lineRule="auto"/>
            <w:ind w:left="1080"/>
            <w:rPr>
              <w:color w:val="000000"/>
            </w:rPr>
          </w:pPr>
          <w:hyperlink w:anchor="_4h5rfbkp7iw8">
            <w:r>
              <w:rPr>
                <w:color w:val="000000"/>
              </w:rPr>
              <w:t>5.4.3.2.3 Delete Comment</w:t>
            </w:r>
          </w:hyperlink>
          <w:r>
            <w:rPr>
              <w:color w:val="000000"/>
            </w:rPr>
            <w:tab/>
          </w:r>
          <w:r>
            <w:fldChar w:fldCharType="begin"/>
          </w:r>
          <w:r>
            <w:instrText xml:space="preserve"> PAGEREF _4h5rfbkp7iw8 \h </w:instrText>
          </w:r>
          <w:r>
            <w:fldChar w:fldCharType="separate"/>
          </w:r>
          <w:r>
            <w:rPr>
              <w:color w:val="000000"/>
            </w:rPr>
            <w:t>56</w:t>
          </w:r>
          <w:r>
            <w:fldChar w:fldCharType="end"/>
          </w:r>
        </w:p>
        <w:p w14:paraId="60FCE8B9" w14:textId="77777777" w:rsidR="00001BF7" w:rsidRDefault="00115F48">
          <w:pPr>
            <w:tabs>
              <w:tab w:val="right" w:pos="10800"/>
            </w:tabs>
            <w:spacing w:before="60" w:line="240" w:lineRule="auto"/>
            <w:ind w:left="1080"/>
            <w:rPr>
              <w:color w:val="000000"/>
            </w:rPr>
          </w:pPr>
          <w:hyperlink w:anchor="_8xpm1hfdc0gz">
            <w:r>
              <w:rPr>
                <w:color w:val="000000"/>
              </w:rPr>
              <w:t>5.4.3.2.4 Get Parent Id</w:t>
            </w:r>
          </w:hyperlink>
          <w:r>
            <w:rPr>
              <w:color w:val="000000"/>
            </w:rPr>
            <w:tab/>
          </w:r>
          <w:r>
            <w:fldChar w:fldCharType="begin"/>
          </w:r>
          <w:r>
            <w:instrText xml:space="preserve"> PAGEREF _8xpm1hfdc0gz \h </w:instrText>
          </w:r>
          <w:r>
            <w:fldChar w:fldCharType="separate"/>
          </w:r>
          <w:r>
            <w:rPr>
              <w:color w:val="000000"/>
            </w:rPr>
            <w:t>56</w:t>
          </w:r>
          <w:r>
            <w:fldChar w:fldCharType="end"/>
          </w:r>
        </w:p>
        <w:p w14:paraId="6178EED3" w14:textId="77777777" w:rsidR="00001BF7" w:rsidRDefault="00115F48">
          <w:pPr>
            <w:tabs>
              <w:tab w:val="right" w:pos="10800"/>
            </w:tabs>
            <w:spacing w:before="60" w:line="240" w:lineRule="auto"/>
            <w:ind w:left="1080"/>
            <w:rPr>
              <w:color w:val="000000"/>
            </w:rPr>
          </w:pPr>
          <w:hyperlink w:anchor="_4u20yjo8m4yb">
            <w:r>
              <w:rPr>
                <w:color w:val="000000"/>
              </w:rPr>
              <w:t>5.4.3.2.5 Set Parent Id</w:t>
            </w:r>
          </w:hyperlink>
          <w:r>
            <w:rPr>
              <w:color w:val="000000"/>
            </w:rPr>
            <w:tab/>
          </w:r>
          <w:r>
            <w:fldChar w:fldCharType="begin"/>
          </w:r>
          <w:r>
            <w:instrText xml:space="preserve"> PAGEREF _4u20yjo8m4yb \h </w:instrText>
          </w:r>
          <w:r>
            <w:fldChar w:fldCharType="separate"/>
          </w:r>
          <w:r>
            <w:rPr>
              <w:color w:val="000000"/>
            </w:rPr>
            <w:t>56</w:t>
          </w:r>
          <w:r>
            <w:fldChar w:fldCharType="end"/>
          </w:r>
        </w:p>
        <w:p w14:paraId="776F0AE3" w14:textId="77777777" w:rsidR="00001BF7" w:rsidRDefault="00115F48">
          <w:pPr>
            <w:tabs>
              <w:tab w:val="right" w:pos="10800"/>
            </w:tabs>
            <w:spacing w:before="60" w:line="240" w:lineRule="auto"/>
            <w:ind w:left="360"/>
            <w:rPr>
              <w:color w:val="000000"/>
            </w:rPr>
          </w:pPr>
          <w:hyperlink w:anchor="_kw5o2wr7yc2j">
            <w:r>
              <w:rPr>
                <w:color w:val="000000"/>
              </w:rPr>
              <w:t>5.4.5 Map</w:t>
            </w:r>
            <w:r>
              <w:rPr>
                <w:color w:val="000000"/>
              </w:rPr>
              <w:t xml:space="preserve"> Class (SRS 1.2.8, 3.2.1, 3.6.4)</w:t>
            </w:r>
          </w:hyperlink>
          <w:r>
            <w:rPr>
              <w:color w:val="000000"/>
            </w:rPr>
            <w:tab/>
          </w:r>
          <w:r>
            <w:fldChar w:fldCharType="begin"/>
          </w:r>
          <w:r>
            <w:instrText xml:space="preserve"> PAGEREF _kw5o2wr7yc2j \h </w:instrText>
          </w:r>
          <w:r>
            <w:fldChar w:fldCharType="separate"/>
          </w:r>
          <w:r>
            <w:rPr>
              <w:color w:val="000000"/>
            </w:rPr>
            <w:t>56</w:t>
          </w:r>
          <w:r>
            <w:fldChar w:fldCharType="end"/>
          </w:r>
        </w:p>
        <w:p w14:paraId="7A01986D" w14:textId="77777777" w:rsidR="00001BF7" w:rsidRDefault="00115F48">
          <w:pPr>
            <w:tabs>
              <w:tab w:val="right" w:pos="10800"/>
            </w:tabs>
            <w:spacing w:before="60" w:line="240" w:lineRule="auto"/>
            <w:ind w:left="1080"/>
            <w:rPr>
              <w:color w:val="000000"/>
            </w:rPr>
          </w:pPr>
          <w:hyperlink w:anchor="_tncpqfalx1pz">
            <w:r>
              <w:rPr>
                <w:color w:val="000000"/>
              </w:rPr>
              <w:t>5.4.5.1 Longitude</w:t>
            </w:r>
          </w:hyperlink>
          <w:r>
            <w:rPr>
              <w:color w:val="000000"/>
            </w:rPr>
            <w:tab/>
          </w:r>
          <w:r>
            <w:fldChar w:fldCharType="begin"/>
          </w:r>
          <w:r>
            <w:instrText xml:space="preserve"> PAGEREF _tncpqfalx1pz \h </w:instrText>
          </w:r>
          <w:r>
            <w:fldChar w:fldCharType="separate"/>
          </w:r>
          <w:r>
            <w:rPr>
              <w:color w:val="000000"/>
            </w:rPr>
            <w:t>57</w:t>
          </w:r>
          <w:r>
            <w:fldChar w:fldCharType="end"/>
          </w:r>
        </w:p>
        <w:p w14:paraId="2A419871" w14:textId="77777777" w:rsidR="00001BF7" w:rsidRDefault="00115F48">
          <w:pPr>
            <w:tabs>
              <w:tab w:val="right" w:pos="10800"/>
            </w:tabs>
            <w:spacing w:before="60" w:line="240" w:lineRule="auto"/>
            <w:ind w:left="1080"/>
            <w:rPr>
              <w:color w:val="000000"/>
            </w:rPr>
          </w:pPr>
          <w:hyperlink w:anchor="_hjne9i65aeo4">
            <w:r>
              <w:rPr>
                <w:color w:val="000000"/>
              </w:rPr>
              <w:t>5.4.5.2 Latitude</w:t>
            </w:r>
          </w:hyperlink>
          <w:r>
            <w:rPr>
              <w:color w:val="000000"/>
            </w:rPr>
            <w:tab/>
          </w:r>
          <w:r>
            <w:fldChar w:fldCharType="begin"/>
          </w:r>
          <w:r>
            <w:instrText xml:space="preserve"> PAGEREF _hjne9i65aeo4 \h </w:instrText>
          </w:r>
          <w:r>
            <w:fldChar w:fldCharType="separate"/>
          </w:r>
          <w:r>
            <w:rPr>
              <w:color w:val="000000"/>
            </w:rPr>
            <w:t>57</w:t>
          </w:r>
          <w:r>
            <w:fldChar w:fldCharType="end"/>
          </w:r>
        </w:p>
        <w:p w14:paraId="3181F0DB" w14:textId="77777777" w:rsidR="00001BF7" w:rsidRDefault="00115F48">
          <w:pPr>
            <w:tabs>
              <w:tab w:val="right" w:pos="10800"/>
            </w:tabs>
            <w:spacing w:before="60" w:line="240" w:lineRule="auto"/>
            <w:ind w:left="1080"/>
            <w:rPr>
              <w:color w:val="000000"/>
            </w:rPr>
          </w:pPr>
          <w:hyperlink w:anchor="_3lavudh4ijo6">
            <w:r>
              <w:rPr>
                <w:color w:val="000000"/>
              </w:rPr>
              <w:t>5.4.5.3 Pin Points</w:t>
            </w:r>
          </w:hyperlink>
          <w:r>
            <w:rPr>
              <w:color w:val="000000"/>
            </w:rPr>
            <w:tab/>
          </w:r>
          <w:r>
            <w:fldChar w:fldCharType="begin"/>
          </w:r>
          <w:r>
            <w:instrText xml:space="preserve"> PAGEREF _3lavudh4ijo6 \h </w:instrText>
          </w:r>
          <w:r>
            <w:fldChar w:fldCharType="separate"/>
          </w:r>
          <w:r>
            <w:rPr>
              <w:color w:val="000000"/>
            </w:rPr>
            <w:t>57</w:t>
          </w:r>
          <w:r>
            <w:fldChar w:fldCharType="end"/>
          </w:r>
        </w:p>
        <w:p w14:paraId="6101D82D" w14:textId="77777777" w:rsidR="00001BF7" w:rsidRDefault="00115F48">
          <w:pPr>
            <w:tabs>
              <w:tab w:val="right" w:pos="10800"/>
            </w:tabs>
            <w:spacing w:before="60" w:line="240" w:lineRule="auto"/>
            <w:ind w:left="1080"/>
            <w:rPr>
              <w:color w:val="000000"/>
            </w:rPr>
          </w:pPr>
          <w:hyperlink w:anchor="_yqlhbi9yjhxv">
            <w:r>
              <w:rPr>
                <w:color w:val="000000"/>
              </w:rPr>
              <w:t>5.4.5.4 Terrain Description</w:t>
            </w:r>
          </w:hyperlink>
          <w:r>
            <w:rPr>
              <w:color w:val="000000"/>
            </w:rPr>
            <w:tab/>
          </w:r>
          <w:r>
            <w:fldChar w:fldCharType="begin"/>
          </w:r>
          <w:r>
            <w:instrText xml:space="preserve"> PAGEREF _yqlhbi9yjhxv \h </w:instrText>
          </w:r>
          <w:r>
            <w:fldChar w:fldCharType="separate"/>
          </w:r>
          <w:r>
            <w:rPr>
              <w:color w:val="000000"/>
            </w:rPr>
            <w:t>57</w:t>
          </w:r>
          <w:r>
            <w:fldChar w:fldCharType="end"/>
          </w:r>
        </w:p>
        <w:p w14:paraId="1ECF0F4A" w14:textId="77777777" w:rsidR="00001BF7" w:rsidRDefault="00115F48">
          <w:pPr>
            <w:tabs>
              <w:tab w:val="right" w:pos="10800"/>
            </w:tabs>
            <w:spacing w:before="60" w:line="240" w:lineRule="auto"/>
            <w:ind w:left="1080"/>
            <w:rPr>
              <w:color w:val="000000"/>
            </w:rPr>
          </w:pPr>
          <w:hyperlink w:anchor="_8uzjn81u2vxi">
            <w:r>
              <w:rPr>
                <w:color w:val="000000"/>
              </w:rPr>
              <w:t>5.4.5.5 Terrain Difficulty</w:t>
            </w:r>
          </w:hyperlink>
          <w:r>
            <w:rPr>
              <w:color w:val="000000"/>
            </w:rPr>
            <w:tab/>
          </w:r>
          <w:r>
            <w:fldChar w:fldCharType="begin"/>
          </w:r>
          <w:r>
            <w:instrText xml:space="preserve"> PAGEREF _8uzjn81u2vxi \h </w:instrText>
          </w:r>
          <w:r>
            <w:fldChar w:fldCharType="separate"/>
          </w:r>
          <w:r>
            <w:rPr>
              <w:color w:val="000000"/>
            </w:rPr>
            <w:t>57</w:t>
          </w:r>
          <w:r>
            <w:fldChar w:fldCharType="end"/>
          </w:r>
        </w:p>
        <w:p w14:paraId="088A54AA" w14:textId="77777777" w:rsidR="00001BF7" w:rsidRDefault="00115F48">
          <w:pPr>
            <w:tabs>
              <w:tab w:val="right" w:pos="10800"/>
            </w:tabs>
            <w:spacing w:before="60" w:line="240" w:lineRule="auto"/>
            <w:ind w:left="1080"/>
            <w:rPr>
              <w:color w:val="000000"/>
            </w:rPr>
          </w:pPr>
          <w:hyperlink w:anchor="_qmp1ulxyxor3">
            <w:r>
              <w:rPr>
                <w:color w:val="000000"/>
              </w:rPr>
              <w:t>5.4.5.6 Get Longitude</w:t>
            </w:r>
          </w:hyperlink>
          <w:r>
            <w:rPr>
              <w:color w:val="000000"/>
            </w:rPr>
            <w:tab/>
          </w:r>
          <w:r>
            <w:fldChar w:fldCharType="begin"/>
          </w:r>
          <w:r>
            <w:instrText xml:space="preserve"> PAGEREF _qmp1ulxyxor3 \h </w:instrText>
          </w:r>
          <w:r>
            <w:fldChar w:fldCharType="separate"/>
          </w:r>
          <w:r>
            <w:rPr>
              <w:color w:val="000000"/>
            </w:rPr>
            <w:t>57</w:t>
          </w:r>
          <w:r>
            <w:fldChar w:fldCharType="end"/>
          </w:r>
        </w:p>
        <w:p w14:paraId="3DDEBBE0" w14:textId="77777777" w:rsidR="00001BF7" w:rsidRDefault="00115F48">
          <w:pPr>
            <w:tabs>
              <w:tab w:val="right" w:pos="10800"/>
            </w:tabs>
            <w:spacing w:before="60" w:line="240" w:lineRule="auto"/>
            <w:ind w:left="1080"/>
            <w:rPr>
              <w:color w:val="000000"/>
            </w:rPr>
          </w:pPr>
          <w:hyperlink w:anchor="_m4j0bbci3t4">
            <w:r>
              <w:rPr>
                <w:color w:val="000000"/>
              </w:rPr>
              <w:t>5.4.5.7 Set Longitude</w:t>
            </w:r>
          </w:hyperlink>
          <w:r>
            <w:rPr>
              <w:color w:val="000000"/>
            </w:rPr>
            <w:tab/>
          </w:r>
          <w:r>
            <w:fldChar w:fldCharType="begin"/>
          </w:r>
          <w:r>
            <w:instrText xml:space="preserve"> PAGEREF _m4j0bbci3t4 \h </w:instrText>
          </w:r>
          <w:r>
            <w:fldChar w:fldCharType="separate"/>
          </w:r>
          <w:r>
            <w:rPr>
              <w:color w:val="000000"/>
            </w:rPr>
            <w:t>57</w:t>
          </w:r>
          <w:r>
            <w:fldChar w:fldCharType="end"/>
          </w:r>
        </w:p>
        <w:p w14:paraId="24DA4A1B" w14:textId="77777777" w:rsidR="00001BF7" w:rsidRDefault="00115F48">
          <w:pPr>
            <w:tabs>
              <w:tab w:val="right" w:pos="10800"/>
            </w:tabs>
            <w:spacing w:before="60" w:line="240" w:lineRule="auto"/>
            <w:ind w:left="1080"/>
            <w:rPr>
              <w:color w:val="000000"/>
            </w:rPr>
          </w:pPr>
          <w:hyperlink w:anchor="_5nq2bgs21u3x">
            <w:r>
              <w:rPr>
                <w:color w:val="000000"/>
              </w:rPr>
              <w:t>5.4.5.8 Get Latitude</w:t>
            </w:r>
          </w:hyperlink>
          <w:r>
            <w:rPr>
              <w:color w:val="000000"/>
            </w:rPr>
            <w:tab/>
          </w:r>
          <w:r>
            <w:fldChar w:fldCharType="begin"/>
          </w:r>
          <w:r>
            <w:instrText xml:space="preserve"> PAGEREF _5nq2bgs21u3</w:instrText>
          </w:r>
          <w:r>
            <w:instrText xml:space="preserve">x \h </w:instrText>
          </w:r>
          <w:r>
            <w:fldChar w:fldCharType="separate"/>
          </w:r>
          <w:r>
            <w:rPr>
              <w:color w:val="000000"/>
            </w:rPr>
            <w:t>57</w:t>
          </w:r>
          <w:r>
            <w:fldChar w:fldCharType="end"/>
          </w:r>
        </w:p>
        <w:p w14:paraId="6559BD75" w14:textId="77777777" w:rsidR="00001BF7" w:rsidRDefault="00115F48">
          <w:pPr>
            <w:tabs>
              <w:tab w:val="right" w:pos="10800"/>
            </w:tabs>
            <w:spacing w:before="60" w:line="240" w:lineRule="auto"/>
            <w:ind w:left="1080"/>
            <w:rPr>
              <w:color w:val="000000"/>
            </w:rPr>
          </w:pPr>
          <w:hyperlink w:anchor="_395uv7dq7fmn">
            <w:r>
              <w:rPr>
                <w:color w:val="000000"/>
              </w:rPr>
              <w:t>5.4.5.9 Set Latitude</w:t>
            </w:r>
          </w:hyperlink>
          <w:r>
            <w:rPr>
              <w:color w:val="000000"/>
            </w:rPr>
            <w:tab/>
          </w:r>
          <w:r>
            <w:fldChar w:fldCharType="begin"/>
          </w:r>
          <w:r>
            <w:instrText xml:space="preserve"> PAGEREF _395uv7dq7fmn \h </w:instrText>
          </w:r>
          <w:r>
            <w:fldChar w:fldCharType="separate"/>
          </w:r>
          <w:r>
            <w:rPr>
              <w:color w:val="000000"/>
            </w:rPr>
            <w:t>57</w:t>
          </w:r>
          <w:r>
            <w:fldChar w:fldCharType="end"/>
          </w:r>
        </w:p>
        <w:p w14:paraId="3EC60E91" w14:textId="77777777" w:rsidR="00001BF7" w:rsidRDefault="00115F48">
          <w:pPr>
            <w:tabs>
              <w:tab w:val="right" w:pos="10800"/>
            </w:tabs>
            <w:spacing w:before="60" w:line="240" w:lineRule="auto"/>
            <w:ind w:left="1080"/>
            <w:rPr>
              <w:color w:val="000000"/>
            </w:rPr>
          </w:pPr>
          <w:hyperlink w:anchor="_53s1yma8lrpp">
            <w:r>
              <w:rPr>
                <w:color w:val="000000"/>
              </w:rPr>
              <w:t>5.4.5.10 Get Pinpoints</w:t>
            </w:r>
          </w:hyperlink>
          <w:r>
            <w:rPr>
              <w:color w:val="000000"/>
            </w:rPr>
            <w:tab/>
          </w:r>
          <w:r>
            <w:fldChar w:fldCharType="begin"/>
          </w:r>
          <w:r>
            <w:instrText xml:space="preserve"> PAGEREF _53s1yma8lrpp \h </w:instrText>
          </w:r>
          <w:r>
            <w:fldChar w:fldCharType="separate"/>
          </w:r>
          <w:r>
            <w:rPr>
              <w:color w:val="000000"/>
            </w:rPr>
            <w:t>57</w:t>
          </w:r>
          <w:r>
            <w:fldChar w:fldCharType="end"/>
          </w:r>
        </w:p>
        <w:p w14:paraId="4F299B14" w14:textId="77777777" w:rsidR="00001BF7" w:rsidRDefault="00115F48">
          <w:pPr>
            <w:tabs>
              <w:tab w:val="right" w:pos="10800"/>
            </w:tabs>
            <w:spacing w:before="60" w:line="240" w:lineRule="auto"/>
            <w:ind w:left="1080"/>
            <w:rPr>
              <w:color w:val="000000"/>
            </w:rPr>
          </w:pPr>
          <w:hyperlink w:anchor="_qvohizcgn5e5">
            <w:r>
              <w:rPr>
                <w:color w:val="000000"/>
              </w:rPr>
              <w:t>5.4.5.11 Add Pinpoint</w:t>
            </w:r>
          </w:hyperlink>
          <w:r>
            <w:rPr>
              <w:color w:val="000000"/>
            </w:rPr>
            <w:tab/>
          </w:r>
          <w:r>
            <w:fldChar w:fldCharType="begin"/>
          </w:r>
          <w:r>
            <w:instrText xml:space="preserve"> PAGEREF _qvohizcgn5e5 \h </w:instrText>
          </w:r>
          <w:r>
            <w:fldChar w:fldCharType="separate"/>
          </w:r>
          <w:r>
            <w:rPr>
              <w:color w:val="000000"/>
            </w:rPr>
            <w:t>57</w:t>
          </w:r>
          <w:r>
            <w:fldChar w:fldCharType="end"/>
          </w:r>
        </w:p>
        <w:p w14:paraId="0A2F3645" w14:textId="77777777" w:rsidR="00001BF7" w:rsidRDefault="00115F48">
          <w:pPr>
            <w:tabs>
              <w:tab w:val="right" w:pos="10800"/>
            </w:tabs>
            <w:spacing w:before="60" w:line="240" w:lineRule="auto"/>
            <w:ind w:left="1080"/>
            <w:rPr>
              <w:color w:val="000000"/>
            </w:rPr>
          </w:pPr>
          <w:hyperlink w:anchor="_mpnl2clf291j">
            <w:r>
              <w:rPr>
                <w:color w:val="000000"/>
              </w:rPr>
              <w:t>5</w:t>
            </w:r>
            <w:r>
              <w:rPr>
                <w:color w:val="000000"/>
              </w:rPr>
              <w:t>.4.5.12 Delete Pinpoint</w:t>
            </w:r>
          </w:hyperlink>
          <w:r>
            <w:rPr>
              <w:color w:val="000000"/>
            </w:rPr>
            <w:tab/>
          </w:r>
          <w:r>
            <w:fldChar w:fldCharType="begin"/>
          </w:r>
          <w:r>
            <w:instrText xml:space="preserve"> PAGEREF _mpnl2clf291j \h </w:instrText>
          </w:r>
          <w:r>
            <w:fldChar w:fldCharType="separate"/>
          </w:r>
          <w:r>
            <w:rPr>
              <w:color w:val="000000"/>
            </w:rPr>
            <w:t>57</w:t>
          </w:r>
          <w:r>
            <w:fldChar w:fldCharType="end"/>
          </w:r>
        </w:p>
        <w:p w14:paraId="5041AD0A" w14:textId="77777777" w:rsidR="00001BF7" w:rsidRDefault="00115F48">
          <w:pPr>
            <w:tabs>
              <w:tab w:val="right" w:pos="10800"/>
            </w:tabs>
            <w:spacing w:before="60" w:line="240" w:lineRule="auto"/>
            <w:ind w:left="1080"/>
            <w:rPr>
              <w:color w:val="000000"/>
            </w:rPr>
          </w:pPr>
          <w:hyperlink w:anchor="_4sqgt6ox17ta">
            <w:r>
              <w:rPr>
                <w:color w:val="000000"/>
              </w:rPr>
              <w:t>5.4.5.13 Get Terrain Description</w:t>
            </w:r>
          </w:hyperlink>
          <w:r>
            <w:rPr>
              <w:color w:val="000000"/>
            </w:rPr>
            <w:tab/>
          </w:r>
          <w:r>
            <w:fldChar w:fldCharType="begin"/>
          </w:r>
          <w:r>
            <w:instrText xml:space="preserve"> PAGEREF _4sqgt6ox17ta \h </w:instrText>
          </w:r>
          <w:r>
            <w:fldChar w:fldCharType="separate"/>
          </w:r>
          <w:r>
            <w:rPr>
              <w:color w:val="000000"/>
            </w:rPr>
            <w:t>57</w:t>
          </w:r>
          <w:r>
            <w:fldChar w:fldCharType="end"/>
          </w:r>
        </w:p>
        <w:p w14:paraId="0298266A" w14:textId="77777777" w:rsidR="00001BF7" w:rsidRDefault="00115F48">
          <w:pPr>
            <w:tabs>
              <w:tab w:val="right" w:pos="10800"/>
            </w:tabs>
            <w:spacing w:before="60" w:line="240" w:lineRule="auto"/>
            <w:ind w:left="1080"/>
            <w:rPr>
              <w:color w:val="000000"/>
            </w:rPr>
          </w:pPr>
          <w:hyperlink w:anchor="_fvv3znygi8wk">
            <w:r>
              <w:rPr>
                <w:color w:val="000000"/>
              </w:rPr>
              <w:t>5.4.5.14 Set Terrain Description</w:t>
            </w:r>
          </w:hyperlink>
          <w:r>
            <w:rPr>
              <w:color w:val="000000"/>
            </w:rPr>
            <w:tab/>
          </w:r>
          <w:r>
            <w:fldChar w:fldCharType="begin"/>
          </w:r>
          <w:r>
            <w:instrText xml:space="preserve"> PAGEREF _fvv3znygi8wk \h </w:instrText>
          </w:r>
          <w:r>
            <w:fldChar w:fldCharType="separate"/>
          </w:r>
          <w:r>
            <w:rPr>
              <w:color w:val="000000"/>
            </w:rPr>
            <w:t>58</w:t>
          </w:r>
          <w:r>
            <w:fldChar w:fldCharType="end"/>
          </w:r>
        </w:p>
        <w:p w14:paraId="22065274" w14:textId="77777777" w:rsidR="00001BF7" w:rsidRDefault="00115F48">
          <w:pPr>
            <w:tabs>
              <w:tab w:val="right" w:pos="10800"/>
            </w:tabs>
            <w:spacing w:before="60" w:line="240" w:lineRule="auto"/>
            <w:ind w:left="1080"/>
            <w:rPr>
              <w:color w:val="000000"/>
            </w:rPr>
          </w:pPr>
          <w:hyperlink w:anchor="_e9g8g8ftqeo0">
            <w:r>
              <w:rPr>
                <w:color w:val="000000"/>
              </w:rPr>
              <w:t>5.4.5.15 Get Terrain Di</w:t>
            </w:r>
            <w:r>
              <w:rPr>
                <w:color w:val="000000"/>
              </w:rPr>
              <w:t>fficulty</w:t>
            </w:r>
          </w:hyperlink>
          <w:r>
            <w:rPr>
              <w:color w:val="000000"/>
            </w:rPr>
            <w:tab/>
          </w:r>
          <w:r>
            <w:fldChar w:fldCharType="begin"/>
          </w:r>
          <w:r>
            <w:instrText xml:space="preserve"> PAGEREF _e9g8g8ftqeo0 \h </w:instrText>
          </w:r>
          <w:r>
            <w:fldChar w:fldCharType="separate"/>
          </w:r>
          <w:r>
            <w:rPr>
              <w:color w:val="000000"/>
            </w:rPr>
            <w:t>58</w:t>
          </w:r>
          <w:r>
            <w:fldChar w:fldCharType="end"/>
          </w:r>
        </w:p>
        <w:p w14:paraId="6795EA7B" w14:textId="77777777" w:rsidR="00001BF7" w:rsidRDefault="00115F48">
          <w:pPr>
            <w:tabs>
              <w:tab w:val="right" w:pos="10800"/>
            </w:tabs>
            <w:spacing w:before="60" w:line="240" w:lineRule="auto"/>
            <w:ind w:left="1080"/>
            <w:rPr>
              <w:color w:val="000000"/>
            </w:rPr>
          </w:pPr>
          <w:hyperlink w:anchor="_qxshb4wryf3o">
            <w:r>
              <w:rPr>
                <w:color w:val="000000"/>
              </w:rPr>
              <w:t>5.4.5.16 Set Terrain Difficulty</w:t>
            </w:r>
          </w:hyperlink>
          <w:r>
            <w:rPr>
              <w:color w:val="000000"/>
            </w:rPr>
            <w:tab/>
          </w:r>
          <w:r>
            <w:fldChar w:fldCharType="begin"/>
          </w:r>
          <w:r>
            <w:instrText xml:space="preserve"> PAGEREF _qxshb4wryf3o \h </w:instrText>
          </w:r>
          <w:r>
            <w:fldChar w:fldCharType="separate"/>
          </w:r>
          <w:r>
            <w:rPr>
              <w:color w:val="000000"/>
            </w:rPr>
            <w:t>58</w:t>
          </w:r>
          <w:r>
            <w:fldChar w:fldCharType="end"/>
          </w:r>
        </w:p>
        <w:p w14:paraId="7D516651" w14:textId="77777777" w:rsidR="00001BF7" w:rsidRDefault="00115F48">
          <w:pPr>
            <w:tabs>
              <w:tab w:val="right" w:pos="10800"/>
            </w:tabs>
            <w:spacing w:before="60" w:line="240" w:lineRule="auto"/>
            <w:ind w:left="360"/>
            <w:rPr>
              <w:color w:val="000000"/>
            </w:rPr>
          </w:pPr>
          <w:hyperlink w:anchor="_31mn9rripp74">
            <w:r>
              <w:rPr>
                <w:color w:val="000000"/>
              </w:rPr>
              <w:t>5.4.6 Pinpoint Class (SRS 1.2.8, 3.2.1)</w:t>
            </w:r>
          </w:hyperlink>
          <w:r>
            <w:rPr>
              <w:color w:val="000000"/>
            </w:rPr>
            <w:tab/>
          </w:r>
          <w:r>
            <w:fldChar w:fldCharType="begin"/>
          </w:r>
          <w:r>
            <w:instrText xml:space="preserve"> PAGEREF _31mn9rripp74 \h </w:instrText>
          </w:r>
          <w:r>
            <w:fldChar w:fldCharType="separate"/>
          </w:r>
          <w:r>
            <w:rPr>
              <w:color w:val="000000"/>
            </w:rPr>
            <w:t>58</w:t>
          </w:r>
          <w:r>
            <w:fldChar w:fldCharType="end"/>
          </w:r>
        </w:p>
        <w:p w14:paraId="36CF385F" w14:textId="77777777" w:rsidR="00001BF7" w:rsidRDefault="00115F48">
          <w:pPr>
            <w:tabs>
              <w:tab w:val="right" w:pos="10800"/>
            </w:tabs>
            <w:spacing w:before="60" w:line="240" w:lineRule="auto"/>
            <w:ind w:left="1080"/>
            <w:rPr>
              <w:color w:val="000000"/>
            </w:rPr>
          </w:pPr>
          <w:hyperlink w:anchor="_4hy83kuo74sq">
            <w:r>
              <w:rPr>
                <w:color w:val="000000"/>
              </w:rPr>
              <w:t>5.4.6.1 Longitude</w:t>
            </w:r>
          </w:hyperlink>
          <w:r>
            <w:rPr>
              <w:color w:val="000000"/>
            </w:rPr>
            <w:tab/>
          </w:r>
          <w:r>
            <w:fldChar w:fldCharType="begin"/>
          </w:r>
          <w:r>
            <w:instrText xml:space="preserve"> PAGEREF _4hy83kuo74sq \h </w:instrText>
          </w:r>
          <w:r>
            <w:fldChar w:fldCharType="separate"/>
          </w:r>
          <w:r>
            <w:rPr>
              <w:color w:val="000000"/>
            </w:rPr>
            <w:t>58</w:t>
          </w:r>
          <w:r>
            <w:fldChar w:fldCharType="end"/>
          </w:r>
        </w:p>
        <w:p w14:paraId="46B27398" w14:textId="77777777" w:rsidR="00001BF7" w:rsidRDefault="00115F48">
          <w:pPr>
            <w:tabs>
              <w:tab w:val="right" w:pos="10800"/>
            </w:tabs>
            <w:spacing w:before="60" w:line="240" w:lineRule="auto"/>
            <w:ind w:left="1080"/>
            <w:rPr>
              <w:color w:val="000000"/>
            </w:rPr>
          </w:pPr>
          <w:hyperlink w:anchor="_jh9jicredyv9">
            <w:r>
              <w:rPr>
                <w:color w:val="000000"/>
              </w:rPr>
              <w:t>5.4.6</w:t>
            </w:r>
            <w:r>
              <w:rPr>
                <w:color w:val="000000"/>
              </w:rPr>
              <w:t>.2 Latitude</w:t>
            </w:r>
          </w:hyperlink>
          <w:r>
            <w:rPr>
              <w:color w:val="000000"/>
            </w:rPr>
            <w:tab/>
          </w:r>
          <w:r>
            <w:fldChar w:fldCharType="begin"/>
          </w:r>
          <w:r>
            <w:instrText xml:space="preserve"> PAGEREF _jh9jicredyv9 \h </w:instrText>
          </w:r>
          <w:r>
            <w:fldChar w:fldCharType="separate"/>
          </w:r>
          <w:r>
            <w:rPr>
              <w:color w:val="000000"/>
            </w:rPr>
            <w:t>59</w:t>
          </w:r>
          <w:r>
            <w:fldChar w:fldCharType="end"/>
          </w:r>
        </w:p>
        <w:p w14:paraId="47097B50" w14:textId="77777777" w:rsidR="00001BF7" w:rsidRDefault="00115F48">
          <w:pPr>
            <w:tabs>
              <w:tab w:val="right" w:pos="10800"/>
            </w:tabs>
            <w:spacing w:before="60" w:line="240" w:lineRule="auto"/>
            <w:ind w:left="1080"/>
            <w:rPr>
              <w:color w:val="000000"/>
            </w:rPr>
          </w:pPr>
          <w:hyperlink w:anchor="_9d7h21e36xzu">
            <w:r>
              <w:rPr>
                <w:color w:val="000000"/>
              </w:rPr>
              <w:t>5.4.6.3 Color</w:t>
            </w:r>
          </w:hyperlink>
          <w:r>
            <w:rPr>
              <w:color w:val="000000"/>
            </w:rPr>
            <w:tab/>
          </w:r>
          <w:r>
            <w:fldChar w:fldCharType="begin"/>
          </w:r>
          <w:r>
            <w:instrText xml:space="preserve"> PAGEREF _9d7h21e36xzu \h </w:instrText>
          </w:r>
          <w:r>
            <w:fldChar w:fldCharType="separate"/>
          </w:r>
          <w:r>
            <w:rPr>
              <w:color w:val="000000"/>
            </w:rPr>
            <w:t>59</w:t>
          </w:r>
          <w:r>
            <w:fldChar w:fldCharType="end"/>
          </w:r>
        </w:p>
        <w:p w14:paraId="51CC97E2" w14:textId="77777777" w:rsidR="00001BF7" w:rsidRDefault="00115F48">
          <w:pPr>
            <w:tabs>
              <w:tab w:val="right" w:pos="10800"/>
            </w:tabs>
            <w:spacing w:before="60" w:line="240" w:lineRule="auto"/>
            <w:ind w:left="1080"/>
            <w:rPr>
              <w:color w:val="000000"/>
            </w:rPr>
          </w:pPr>
          <w:hyperlink w:anchor="_jt1fx8bjgh8h">
            <w:r>
              <w:rPr>
                <w:color w:val="000000"/>
              </w:rPr>
              <w:t>5.4.6.4 Id</w:t>
            </w:r>
          </w:hyperlink>
          <w:r>
            <w:rPr>
              <w:color w:val="000000"/>
            </w:rPr>
            <w:tab/>
          </w:r>
          <w:r>
            <w:fldChar w:fldCharType="begin"/>
          </w:r>
          <w:r>
            <w:instrText xml:space="preserve"> PAGEREF _jt1fx8bjgh8h \h </w:instrText>
          </w:r>
          <w:r>
            <w:fldChar w:fldCharType="separate"/>
          </w:r>
          <w:r>
            <w:rPr>
              <w:color w:val="000000"/>
            </w:rPr>
            <w:t>59</w:t>
          </w:r>
          <w:r>
            <w:fldChar w:fldCharType="end"/>
          </w:r>
        </w:p>
        <w:p w14:paraId="30EBA18E" w14:textId="77777777" w:rsidR="00001BF7" w:rsidRDefault="00115F48">
          <w:pPr>
            <w:tabs>
              <w:tab w:val="right" w:pos="10800"/>
            </w:tabs>
            <w:spacing w:before="60" w:line="240" w:lineRule="auto"/>
            <w:ind w:left="1080"/>
            <w:rPr>
              <w:color w:val="000000"/>
            </w:rPr>
          </w:pPr>
          <w:hyperlink w:anchor="_c9l92mq4y3aq">
            <w:r>
              <w:rPr>
                <w:color w:val="000000"/>
              </w:rPr>
              <w:t>5.4.6.5 Get Longitude</w:t>
            </w:r>
          </w:hyperlink>
          <w:r>
            <w:rPr>
              <w:color w:val="000000"/>
            </w:rPr>
            <w:tab/>
          </w:r>
          <w:r>
            <w:fldChar w:fldCharType="begin"/>
          </w:r>
          <w:r>
            <w:instrText xml:space="preserve"> PAGEREF _c9l92mq4y3aq \h </w:instrText>
          </w:r>
          <w:r>
            <w:fldChar w:fldCharType="separate"/>
          </w:r>
          <w:r>
            <w:rPr>
              <w:color w:val="000000"/>
            </w:rPr>
            <w:t>59</w:t>
          </w:r>
          <w:r>
            <w:fldChar w:fldCharType="end"/>
          </w:r>
        </w:p>
        <w:p w14:paraId="5AA18001" w14:textId="77777777" w:rsidR="00001BF7" w:rsidRDefault="00115F48">
          <w:pPr>
            <w:tabs>
              <w:tab w:val="right" w:pos="10800"/>
            </w:tabs>
            <w:spacing w:before="60" w:line="240" w:lineRule="auto"/>
            <w:ind w:left="1080"/>
            <w:rPr>
              <w:color w:val="000000"/>
            </w:rPr>
          </w:pPr>
          <w:hyperlink w:anchor="_epyuijp0fevn">
            <w:r>
              <w:rPr>
                <w:color w:val="000000"/>
              </w:rPr>
              <w:t>5.4.6.6 Set Longitude</w:t>
            </w:r>
          </w:hyperlink>
          <w:r>
            <w:rPr>
              <w:color w:val="000000"/>
            </w:rPr>
            <w:tab/>
          </w:r>
          <w:r>
            <w:fldChar w:fldCharType="begin"/>
          </w:r>
          <w:r>
            <w:instrText xml:space="preserve"> PAGEREF _epyuijp0fevn \h </w:instrText>
          </w:r>
          <w:r>
            <w:fldChar w:fldCharType="separate"/>
          </w:r>
          <w:r>
            <w:rPr>
              <w:color w:val="000000"/>
            </w:rPr>
            <w:t>59</w:t>
          </w:r>
          <w:r>
            <w:fldChar w:fldCharType="end"/>
          </w:r>
        </w:p>
        <w:p w14:paraId="00B881C8" w14:textId="77777777" w:rsidR="00001BF7" w:rsidRDefault="00115F48">
          <w:pPr>
            <w:tabs>
              <w:tab w:val="right" w:pos="10800"/>
            </w:tabs>
            <w:spacing w:before="60" w:line="240" w:lineRule="auto"/>
            <w:ind w:left="1080"/>
            <w:rPr>
              <w:color w:val="000000"/>
            </w:rPr>
          </w:pPr>
          <w:hyperlink w:anchor="_k7fxve761e93">
            <w:r>
              <w:rPr>
                <w:color w:val="000000"/>
              </w:rPr>
              <w:t>5.4.6.7 Get Latitude</w:t>
            </w:r>
          </w:hyperlink>
          <w:r>
            <w:rPr>
              <w:color w:val="000000"/>
            </w:rPr>
            <w:tab/>
          </w:r>
          <w:r>
            <w:fldChar w:fldCharType="begin"/>
          </w:r>
          <w:r>
            <w:instrText xml:space="preserve"> PAGEREF _k7fxve761e93 \h </w:instrText>
          </w:r>
          <w:r>
            <w:fldChar w:fldCharType="separate"/>
          </w:r>
          <w:r>
            <w:rPr>
              <w:color w:val="000000"/>
            </w:rPr>
            <w:t>59</w:t>
          </w:r>
          <w:r>
            <w:fldChar w:fldCharType="end"/>
          </w:r>
        </w:p>
        <w:p w14:paraId="415779D9" w14:textId="77777777" w:rsidR="00001BF7" w:rsidRDefault="00115F48">
          <w:pPr>
            <w:tabs>
              <w:tab w:val="right" w:pos="10800"/>
            </w:tabs>
            <w:spacing w:before="60" w:line="240" w:lineRule="auto"/>
            <w:ind w:left="1080"/>
            <w:rPr>
              <w:color w:val="000000"/>
            </w:rPr>
          </w:pPr>
          <w:hyperlink w:anchor="_x8k0mwvjyf68">
            <w:r>
              <w:rPr>
                <w:color w:val="000000"/>
              </w:rPr>
              <w:t>5</w:t>
            </w:r>
            <w:r>
              <w:rPr>
                <w:color w:val="000000"/>
              </w:rPr>
              <w:t>.4.6.8 Set Latitude</w:t>
            </w:r>
          </w:hyperlink>
          <w:r>
            <w:rPr>
              <w:color w:val="000000"/>
            </w:rPr>
            <w:tab/>
          </w:r>
          <w:r>
            <w:fldChar w:fldCharType="begin"/>
          </w:r>
          <w:r>
            <w:instrText xml:space="preserve"> PAGEREF _x8k0mwvjyf68 \h </w:instrText>
          </w:r>
          <w:r>
            <w:fldChar w:fldCharType="separate"/>
          </w:r>
          <w:r>
            <w:rPr>
              <w:color w:val="000000"/>
            </w:rPr>
            <w:t>59</w:t>
          </w:r>
          <w:r>
            <w:fldChar w:fldCharType="end"/>
          </w:r>
        </w:p>
        <w:p w14:paraId="53EA4968" w14:textId="77777777" w:rsidR="00001BF7" w:rsidRDefault="00115F48">
          <w:pPr>
            <w:tabs>
              <w:tab w:val="right" w:pos="10800"/>
            </w:tabs>
            <w:spacing w:before="60" w:line="240" w:lineRule="auto"/>
            <w:ind w:left="1080"/>
            <w:rPr>
              <w:color w:val="000000"/>
            </w:rPr>
          </w:pPr>
          <w:hyperlink w:anchor="_ncm7zg8520d1">
            <w:r>
              <w:rPr>
                <w:color w:val="000000"/>
              </w:rPr>
              <w:t>5.4.6.9 Get Color</w:t>
            </w:r>
          </w:hyperlink>
          <w:r>
            <w:rPr>
              <w:color w:val="000000"/>
            </w:rPr>
            <w:tab/>
          </w:r>
          <w:r>
            <w:fldChar w:fldCharType="begin"/>
          </w:r>
          <w:r>
            <w:instrText xml:space="preserve"> PAGEREF _ncm7zg8520d1 \h </w:instrText>
          </w:r>
          <w:r>
            <w:fldChar w:fldCharType="separate"/>
          </w:r>
          <w:r>
            <w:rPr>
              <w:color w:val="000000"/>
            </w:rPr>
            <w:t>59</w:t>
          </w:r>
          <w:r>
            <w:fldChar w:fldCharType="end"/>
          </w:r>
        </w:p>
        <w:p w14:paraId="5E0EFC56" w14:textId="77777777" w:rsidR="00001BF7" w:rsidRDefault="00115F48">
          <w:pPr>
            <w:tabs>
              <w:tab w:val="right" w:pos="10800"/>
            </w:tabs>
            <w:spacing w:before="60" w:line="240" w:lineRule="auto"/>
            <w:ind w:left="1080"/>
            <w:rPr>
              <w:color w:val="000000"/>
            </w:rPr>
          </w:pPr>
          <w:hyperlink w:anchor="_qlt2zccnha8x">
            <w:r>
              <w:rPr>
                <w:color w:val="000000"/>
              </w:rPr>
              <w:t>5.4.6.10 Set Color</w:t>
            </w:r>
          </w:hyperlink>
          <w:r>
            <w:rPr>
              <w:color w:val="000000"/>
            </w:rPr>
            <w:tab/>
          </w:r>
          <w:r>
            <w:fldChar w:fldCharType="begin"/>
          </w:r>
          <w:r>
            <w:instrText xml:space="preserve"> PAGEREF _qlt2zccnha8x \h </w:instrText>
          </w:r>
          <w:r>
            <w:fldChar w:fldCharType="separate"/>
          </w:r>
          <w:r>
            <w:rPr>
              <w:color w:val="000000"/>
            </w:rPr>
            <w:t>59</w:t>
          </w:r>
          <w:r>
            <w:fldChar w:fldCharType="end"/>
          </w:r>
        </w:p>
        <w:p w14:paraId="7FF35C1C" w14:textId="77777777" w:rsidR="00001BF7" w:rsidRDefault="00115F48">
          <w:pPr>
            <w:tabs>
              <w:tab w:val="right" w:pos="10800"/>
            </w:tabs>
            <w:spacing w:before="60" w:line="240" w:lineRule="auto"/>
            <w:ind w:left="1080"/>
            <w:rPr>
              <w:color w:val="000000"/>
            </w:rPr>
          </w:pPr>
          <w:hyperlink w:anchor="_1p8qwefdpczs">
            <w:r>
              <w:rPr>
                <w:color w:val="000000"/>
              </w:rPr>
              <w:t>5.4.6.11 Get Id</w:t>
            </w:r>
          </w:hyperlink>
          <w:r>
            <w:rPr>
              <w:color w:val="000000"/>
            </w:rPr>
            <w:tab/>
          </w:r>
          <w:r>
            <w:fldChar w:fldCharType="begin"/>
          </w:r>
          <w:r>
            <w:instrText xml:space="preserve"> PAGEREF _1p8qwefdpczs \h </w:instrText>
          </w:r>
          <w:r>
            <w:fldChar w:fldCharType="separate"/>
          </w:r>
          <w:r>
            <w:rPr>
              <w:color w:val="000000"/>
            </w:rPr>
            <w:t>59</w:t>
          </w:r>
          <w:r>
            <w:fldChar w:fldCharType="end"/>
          </w:r>
        </w:p>
        <w:p w14:paraId="36219B74" w14:textId="77777777" w:rsidR="00001BF7" w:rsidRDefault="00115F48">
          <w:pPr>
            <w:tabs>
              <w:tab w:val="right" w:pos="10800"/>
            </w:tabs>
            <w:spacing w:before="60" w:line="240" w:lineRule="auto"/>
            <w:ind w:left="1080"/>
            <w:rPr>
              <w:color w:val="000000"/>
            </w:rPr>
          </w:pPr>
          <w:hyperlink w:anchor="_hqcnxlizqe37">
            <w:r>
              <w:rPr>
                <w:color w:val="000000"/>
              </w:rPr>
              <w:t>5.4.6.12 Set Id</w:t>
            </w:r>
          </w:hyperlink>
          <w:r>
            <w:rPr>
              <w:color w:val="000000"/>
            </w:rPr>
            <w:tab/>
          </w:r>
          <w:r>
            <w:fldChar w:fldCharType="begin"/>
          </w:r>
          <w:r>
            <w:instrText xml:space="preserve"> PAGEREF _hqcnxlizqe37 \h </w:instrText>
          </w:r>
          <w:r>
            <w:fldChar w:fldCharType="separate"/>
          </w:r>
          <w:r>
            <w:rPr>
              <w:color w:val="000000"/>
            </w:rPr>
            <w:t>59</w:t>
          </w:r>
          <w:r>
            <w:fldChar w:fldCharType="end"/>
          </w:r>
        </w:p>
        <w:p w14:paraId="42557F97" w14:textId="77777777" w:rsidR="00001BF7" w:rsidRDefault="00115F48">
          <w:pPr>
            <w:tabs>
              <w:tab w:val="right" w:pos="10800"/>
            </w:tabs>
            <w:spacing w:before="60" w:line="240" w:lineRule="auto"/>
            <w:ind w:left="360"/>
            <w:rPr>
              <w:color w:val="000000"/>
            </w:rPr>
          </w:pPr>
          <w:hyperlink w:anchor="_rgad1dapq6rk">
            <w:r>
              <w:rPr>
                <w:color w:val="000000"/>
              </w:rPr>
              <w:t>5.4.7 Trail List Class</w:t>
            </w:r>
          </w:hyperlink>
          <w:r>
            <w:rPr>
              <w:color w:val="000000"/>
            </w:rPr>
            <w:tab/>
          </w:r>
          <w:r>
            <w:fldChar w:fldCharType="begin"/>
          </w:r>
          <w:r>
            <w:instrText xml:space="preserve"> PAGEREF _rgad1dapq6rk \h </w:instrText>
          </w:r>
          <w:r>
            <w:fldChar w:fldCharType="separate"/>
          </w:r>
          <w:r>
            <w:rPr>
              <w:color w:val="000000"/>
            </w:rPr>
            <w:t>59</w:t>
          </w:r>
          <w:r>
            <w:fldChar w:fldCharType="end"/>
          </w:r>
        </w:p>
        <w:p w14:paraId="650CA483" w14:textId="77777777" w:rsidR="00001BF7" w:rsidRDefault="00115F48">
          <w:pPr>
            <w:tabs>
              <w:tab w:val="right" w:pos="10800"/>
            </w:tabs>
            <w:spacing w:before="60" w:line="240" w:lineRule="auto"/>
            <w:ind w:left="1080"/>
            <w:rPr>
              <w:color w:val="000000"/>
            </w:rPr>
          </w:pPr>
          <w:hyperlink w:anchor="_jtwyykib23q2">
            <w:r>
              <w:rPr>
                <w:color w:val="000000"/>
              </w:rPr>
              <w:t>5.4.7.1 Trail List</w:t>
            </w:r>
          </w:hyperlink>
          <w:r>
            <w:rPr>
              <w:color w:val="000000"/>
            </w:rPr>
            <w:tab/>
          </w:r>
          <w:r>
            <w:fldChar w:fldCharType="begin"/>
          </w:r>
          <w:r>
            <w:instrText xml:space="preserve"> PAGEREF _jtwyykib23q2 \h </w:instrText>
          </w:r>
          <w:r>
            <w:fldChar w:fldCharType="separate"/>
          </w:r>
          <w:r>
            <w:rPr>
              <w:color w:val="000000"/>
            </w:rPr>
            <w:t>60</w:t>
          </w:r>
          <w:r>
            <w:fldChar w:fldCharType="end"/>
          </w:r>
        </w:p>
        <w:p w14:paraId="31101B92" w14:textId="77777777" w:rsidR="00001BF7" w:rsidRDefault="00115F48">
          <w:pPr>
            <w:tabs>
              <w:tab w:val="right" w:pos="10800"/>
            </w:tabs>
            <w:spacing w:before="60" w:line="240" w:lineRule="auto"/>
            <w:ind w:left="1080"/>
            <w:rPr>
              <w:color w:val="000000"/>
            </w:rPr>
          </w:pPr>
          <w:hyperlink w:anchor="_flgu8yuv36x5">
            <w:r>
              <w:rPr>
                <w:color w:val="000000"/>
              </w:rPr>
              <w:t>5.4</w:t>
            </w:r>
            <w:r>
              <w:rPr>
                <w:color w:val="000000"/>
              </w:rPr>
              <w:t>.7.2 Trail</w:t>
            </w:r>
          </w:hyperlink>
          <w:r>
            <w:rPr>
              <w:color w:val="000000"/>
            </w:rPr>
            <w:tab/>
          </w:r>
          <w:r>
            <w:fldChar w:fldCharType="begin"/>
          </w:r>
          <w:r>
            <w:instrText xml:space="preserve"> PAGEREF _flgu8yuv36x5 \h </w:instrText>
          </w:r>
          <w:r>
            <w:fldChar w:fldCharType="separate"/>
          </w:r>
          <w:r>
            <w:rPr>
              <w:color w:val="000000"/>
            </w:rPr>
            <w:t>60</w:t>
          </w:r>
          <w:r>
            <w:fldChar w:fldCharType="end"/>
          </w:r>
        </w:p>
        <w:p w14:paraId="51FE6BAE" w14:textId="77777777" w:rsidR="00001BF7" w:rsidRDefault="00115F48">
          <w:pPr>
            <w:tabs>
              <w:tab w:val="right" w:pos="10800"/>
            </w:tabs>
            <w:spacing w:before="60" w:line="240" w:lineRule="auto"/>
            <w:ind w:left="1080"/>
            <w:rPr>
              <w:color w:val="000000"/>
            </w:rPr>
          </w:pPr>
          <w:hyperlink w:anchor="_qgwmz3otgnln">
            <w:r>
              <w:rPr>
                <w:color w:val="000000"/>
              </w:rPr>
              <w:t>5.4.7.3 Trail List Id</w:t>
            </w:r>
          </w:hyperlink>
          <w:r>
            <w:rPr>
              <w:color w:val="000000"/>
            </w:rPr>
            <w:tab/>
          </w:r>
          <w:r>
            <w:fldChar w:fldCharType="begin"/>
          </w:r>
          <w:r>
            <w:instrText xml:space="preserve"> PAGEREF _qgwmz3otgnln \h </w:instrText>
          </w:r>
          <w:r>
            <w:fldChar w:fldCharType="separate"/>
          </w:r>
          <w:r>
            <w:rPr>
              <w:color w:val="000000"/>
            </w:rPr>
            <w:t>60</w:t>
          </w:r>
          <w:r>
            <w:fldChar w:fldCharType="end"/>
          </w:r>
        </w:p>
        <w:p w14:paraId="2875E288" w14:textId="77777777" w:rsidR="00001BF7" w:rsidRDefault="00115F48">
          <w:pPr>
            <w:tabs>
              <w:tab w:val="right" w:pos="10800"/>
            </w:tabs>
            <w:spacing w:before="60" w:line="240" w:lineRule="auto"/>
            <w:ind w:left="1080"/>
            <w:rPr>
              <w:color w:val="000000"/>
            </w:rPr>
          </w:pPr>
          <w:hyperlink w:anchor="_z2zj1simvfos">
            <w:r>
              <w:rPr>
                <w:color w:val="000000"/>
              </w:rPr>
              <w:t>5.4.7.4 Get Trail List</w:t>
            </w:r>
          </w:hyperlink>
          <w:r>
            <w:rPr>
              <w:color w:val="000000"/>
            </w:rPr>
            <w:tab/>
          </w:r>
          <w:r>
            <w:fldChar w:fldCharType="begin"/>
          </w:r>
          <w:r>
            <w:instrText xml:space="preserve"> PAGEREF _z2zj1simvfos \h </w:instrText>
          </w:r>
          <w:r>
            <w:fldChar w:fldCharType="separate"/>
          </w:r>
          <w:r>
            <w:rPr>
              <w:color w:val="000000"/>
            </w:rPr>
            <w:t>60</w:t>
          </w:r>
          <w:r>
            <w:fldChar w:fldCharType="end"/>
          </w:r>
        </w:p>
        <w:p w14:paraId="4D803999" w14:textId="77777777" w:rsidR="00001BF7" w:rsidRDefault="00115F48">
          <w:pPr>
            <w:tabs>
              <w:tab w:val="right" w:pos="10800"/>
            </w:tabs>
            <w:spacing w:before="60" w:line="240" w:lineRule="auto"/>
            <w:ind w:left="1080"/>
            <w:rPr>
              <w:color w:val="000000"/>
            </w:rPr>
          </w:pPr>
          <w:hyperlink w:anchor="_xy6zf59h1qky">
            <w:r>
              <w:rPr>
                <w:color w:val="000000"/>
              </w:rPr>
              <w:t>5.4.7.5 Set Trail List</w:t>
            </w:r>
          </w:hyperlink>
          <w:r>
            <w:rPr>
              <w:color w:val="000000"/>
            </w:rPr>
            <w:tab/>
          </w:r>
          <w:r>
            <w:fldChar w:fldCharType="begin"/>
          </w:r>
          <w:r>
            <w:instrText xml:space="preserve"> PAGEREF _xy6zf59h1qky \h </w:instrText>
          </w:r>
          <w:r>
            <w:fldChar w:fldCharType="separate"/>
          </w:r>
          <w:r>
            <w:rPr>
              <w:color w:val="000000"/>
            </w:rPr>
            <w:t>60</w:t>
          </w:r>
          <w:r>
            <w:fldChar w:fldCharType="end"/>
          </w:r>
        </w:p>
        <w:p w14:paraId="4B2E7348" w14:textId="77777777" w:rsidR="00001BF7" w:rsidRDefault="00115F48">
          <w:pPr>
            <w:tabs>
              <w:tab w:val="right" w:pos="10800"/>
            </w:tabs>
            <w:spacing w:before="60" w:line="240" w:lineRule="auto"/>
            <w:ind w:left="1080"/>
            <w:rPr>
              <w:color w:val="000000"/>
            </w:rPr>
          </w:pPr>
          <w:hyperlink w:anchor="_t0vubinc5srd">
            <w:r>
              <w:rPr>
                <w:color w:val="000000"/>
              </w:rPr>
              <w:t>5.4.7.6 Get Trail</w:t>
            </w:r>
          </w:hyperlink>
          <w:r>
            <w:rPr>
              <w:color w:val="000000"/>
            </w:rPr>
            <w:tab/>
          </w:r>
          <w:r>
            <w:fldChar w:fldCharType="begin"/>
          </w:r>
          <w:r>
            <w:instrText xml:space="preserve"> PAGEREF _t0vubinc5srd \h </w:instrText>
          </w:r>
          <w:r>
            <w:fldChar w:fldCharType="separate"/>
          </w:r>
          <w:r>
            <w:rPr>
              <w:color w:val="000000"/>
            </w:rPr>
            <w:t>61</w:t>
          </w:r>
          <w:r>
            <w:fldChar w:fldCharType="end"/>
          </w:r>
        </w:p>
        <w:p w14:paraId="50095CAF" w14:textId="77777777" w:rsidR="00001BF7" w:rsidRDefault="00115F48">
          <w:pPr>
            <w:tabs>
              <w:tab w:val="right" w:pos="10800"/>
            </w:tabs>
            <w:spacing w:before="60" w:line="240" w:lineRule="auto"/>
            <w:ind w:left="1080"/>
            <w:rPr>
              <w:color w:val="000000"/>
            </w:rPr>
          </w:pPr>
          <w:hyperlink w:anchor="_8zdtnqjjzszk">
            <w:r>
              <w:rPr>
                <w:color w:val="000000"/>
              </w:rPr>
              <w:t>5.4.7.7 Set Trail</w:t>
            </w:r>
          </w:hyperlink>
          <w:r>
            <w:rPr>
              <w:color w:val="000000"/>
            </w:rPr>
            <w:tab/>
          </w:r>
          <w:r>
            <w:fldChar w:fldCharType="begin"/>
          </w:r>
          <w:r>
            <w:instrText xml:space="preserve"> PAGEREF _8zdtnqjjzszk \h </w:instrText>
          </w:r>
          <w:r>
            <w:fldChar w:fldCharType="separate"/>
          </w:r>
          <w:r>
            <w:rPr>
              <w:color w:val="000000"/>
            </w:rPr>
            <w:t>61</w:t>
          </w:r>
          <w:r>
            <w:fldChar w:fldCharType="end"/>
          </w:r>
        </w:p>
        <w:p w14:paraId="12358303" w14:textId="77777777" w:rsidR="00001BF7" w:rsidRDefault="00115F48">
          <w:pPr>
            <w:tabs>
              <w:tab w:val="right" w:pos="10800"/>
            </w:tabs>
            <w:spacing w:before="60" w:line="240" w:lineRule="auto"/>
            <w:ind w:left="1080"/>
            <w:rPr>
              <w:color w:val="000000"/>
            </w:rPr>
          </w:pPr>
          <w:hyperlink w:anchor="_n9rayc7ujfnb">
            <w:r>
              <w:rPr>
                <w:color w:val="000000"/>
              </w:rPr>
              <w:t>5.4.7.8 Remove Trail</w:t>
            </w:r>
          </w:hyperlink>
          <w:r>
            <w:rPr>
              <w:color w:val="000000"/>
            </w:rPr>
            <w:tab/>
          </w:r>
          <w:r>
            <w:fldChar w:fldCharType="begin"/>
          </w:r>
          <w:r>
            <w:instrText xml:space="preserve"> PAGEREF _n9rayc7ujfnb \h </w:instrText>
          </w:r>
          <w:r>
            <w:fldChar w:fldCharType="separate"/>
          </w:r>
          <w:r>
            <w:rPr>
              <w:color w:val="000000"/>
            </w:rPr>
            <w:t>61</w:t>
          </w:r>
          <w:r>
            <w:fldChar w:fldCharType="end"/>
          </w:r>
        </w:p>
        <w:p w14:paraId="29EFD0F9" w14:textId="77777777" w:rsidR="00001BF7" w:rsidRDefault="00115F48">
          <w:pPr>
            <w:tabs>
              <w:tab w:val="right" w:pos="10800"/>
            </w:tabs>
            <w:spacing w:before="60" w:line="240" w:lineRule="auto"/>
            <w:ind w:left="1080"/>
            <w:rPr>
              <w:color w:val="000000"/>
            </w:rPr>
          </w:pPr>
          <w:hyperlink w:anchor="_f3c3akuwp6r2">
            <w:r>
              <w:rPr>
                <w:color w:val="000000"/>
              </w:rPr>
              <w:t>5.4.7.9 Add Trail</w:t>
            </w:r>
          </w:hyperlink>
          <w:r>
            <w:rPr>
              <w:color w:val="000000"/>
            </w:rPr>
            <w:tab/>
          </w:r>
          <w:r>
            <w:fldChar w:fldCharType="begin"/>
          </w:r>
          <w:r>
            <w:instrText xml:space="preserve"> PAGEREF _f3c3akuwp6r2 \h </w:instrText>
          </w:r>
          <w:r>
            <w:fldChar w:fldCharType="separate"/>
          </w:r>
          <w:r>
            <w:rPr>
              <w:color w:val="000000"/>
            </w:rPr>
            <w:t>61</w:t>
          </w:r>
          <w:r>
            <w:fldChar w:fldCharType="end"/>
          </w:r>
        </w:p>
        <w:p w14:paraId="7030B3D9" w14:textId="77777777" w:rsidR="00001BF7" w:rsidRDefault="00115F48">
          <w:pPr>
            <w:tabs>
              <w:tab w:val="right" w:pos="10800"/>
            </w:tabs>
            <w:spacing w:before="60" w:line="240" w:lineRule="auto"/>
            <w:ind w:left="1080"/>
            <w:rPr>
              <w:color w:val="000000"/>
            </w:rPr>
          </w:pPr>
          <w:hyperlink w:anchor="_f3lytdh6wf8t">
            <w:r>
              <w:rPr>
                <w:color w:val="000000"/>
              </w:rPr>
              <w:t>5.4.7.10 Get Trail List</w:t>
            </w:r>
            <w:r>
              <w:rPr>
                <w:color w:val="000000"/>
              </w:rPr>
              <w:t xml:space="preserve"> Id</w:t>
            </w:r>
          </w:hyperlink>
          <w:r>
            <w:rPr>
              <w:color w:val="000000"/>
            </w:rPr>
            <w:tab/>
          </w:r>
          <w:r>
            <w:fldChar w:fldCharType="begin"/>
          </w:r>
          <w:r>
            <w:instrText xml:space="preserve"> PAGEREF _f3lytdh6wf8t \h </w:instrText>
          </w:r>
          <w:r>
            <w:fldChar w:fldCharType="separate"/>
          </w:r>
          <w:r>
            <w:rPr>
              <w:color w:val="000000"/>
            </w:rPr>
            <w:t>61</w:t>
          </w:r>
          <w:r>
            <w:fldChar w:fldCharType="end"/>
          </w:r>
        </w:p>
        <w:p w14:paraId="17709268" w14:textId="77777777" w:rsidR="00001BF7" w:rsidRDefault="00115F48">
          <w:pPr>
            <w:tabs>
              <w:tab w:val="right" w:pos="10800"/>
            </w:tabs>
            <w:spacing w:before="60" w:line="240" w:lineRule="auto"/>
            <w:ind w:left="1080"/>
            <w:rPr>
              <w:color w:val="000000"/>
            </w:rPr>
          </w:pPr>
          <w:hyperlink w:anchor="_a3ugw0qn01lj">
            <w:r>
              <w:rPr>
                <w:color w:val="000000"/>
              </w:rPr>
              <w:t>5.4.7.11 Set Trail List Id</w:t>
            </w:r>
          </w:hyperlink>
          <w:r>
            <w:rPr>
              <w:color w:val="000000"/>
            </w:rPr>
            <w:tab/>
          </w:r>
          <w:r>
            <w:fldChar w:fldCharType="begin"/>
          </w:r>
          <w:r>
            <w:instrText xml:space="preserve"> PAGEREF _a3ugw0qn01lj \h </w:instrText>
          </w:r>
          <w:r>
            <w:fldChar w:fldCharType="separate"/>
          </w:r>
          <w:r>
            <w:rPr>
              <w:color w:val="000000"/>
            </w:rPr>
            <w:t>61</w:t>
          </w:r>
          <w:r>
            <w:fldChar w:fldCharType="end"/>
          </w:r>
        </w:p>
        <w:p w14:paraId="54AD5BF3" w14:textId="77777777" w:rsidR="00001BF7" w:rsidRDefault="00115F48">
          <w:pPr>
            <w:tabs>
              <w:tab w:val="right" w:pos="10800"/>
            </w:tabs>
            <w:spacing w:before="200" w:line="240" w:lineRule="auto"/>
            <w:ind w:left="0"/>
            <w:rPr>
              <w:b/>
              <w:color w:val="000000"/>
            </w:rPr>
          </w:pPr>
          <w:hyperlink w:anchor="_ir58hixas5av">
            <w:r>
              <w:rPr>
                <w:b/>
                <w:color w:val="000000"/>
              </w:rPr>
              <w:t>5.5 Dependency</w:t>
            </w:r>
          </w:hyperlink>
          <w:r>
            <w:rPr>
              <w:b/>
              <w:color w:val="000000"/>
            </w:rPr>
            <w:tab/>
          </w:r>
          <w:r>
            <w:fldChar w:fldCharType="begin"/>
          </w:r>
          <w:r>
            <w:instrText xml:space="preserve"> PAGEREF _ir58hixas5av \h </w:instrText>
          </w:r>
          <w:r>
            <w:fldChar w:fldCharType="separate"/>
          </w:r>
          <w:r>
            <w:rPr>
              <w:b/>
              <w:color w:val="000000"/>
            </w:rPr>
            <w:t>61</w:t>
          </w:r>
          <w:r>
            <w:fldChar w:fldCharType="end"/>
          </w:r>
        </w:p>
        <w:p w14:paraId="19AD4DA6" w14:textId="77777777" w:rsidR="00001BF7" w:rsidRDefault="00115F48">
          <w:pPr>
            <w:tabs>
              <w:tab w:val="right" w:pos="10800"/>
            </w:tabs>
            <w:spacing w:before="60" w:line="240" w:lineRule="auto"/>
            <w:ind w:left="360"/>
            <w:rPr>
              <w:color w:val="000000"/>
            </w:rPr>
          </w:pPr>
          <w:hyperlink w:anchor="_9474rvovhj5q">
            <w:r>
              <w:rPr>
                <w:color w:val="000000"/>
              </w:rPr>
              <w:t>5.5.1 UML Component Entities</w:t>
            </w:r>
          </w:hyperlink>
          <w:r>
            <w:rPr>
              <w:color w:val="000000"/>
            </w:rPr>
            <w:tab/>
          </w:r>
          <w:r>
            <w:fldChar w:fldCharType="begin"/>
          </w:r>
          <w:r>
            <w:instrText xml:space="preserve"> PAGEREF _9474rvovhj5q \h </w:instrText>
          </w:r>
          <w:r>
            <w:fldChar w:fldCharType="separate"/>
          </w:r>
          <w:r>
            <w:rPr>
              <w:color w:val="000000"/>
            </w:rPr>
            <w:t>61</w:t>
          </w:r>
          <w:r>
            <w:fldChar w:fldCharType="end"/>
          </w:r>
        </w:p>
        <w:p w14:paraId="2888A103" w14:textId="77777777" w:rsidR="00001BF7" w:rsidRDefault="00115F48">
          <w:pPr>
            <w:tabs>
              <w:tab w:val="right" w:pos="10800"/>
            </w:tabs>
            <w:spacing w:before="60" w:line="240" w:lineRule="auto"/>
            <w:ind w:left="360"/>
            <w:rPr>
              <w:color w:val="000000"/>
            </w:rPr>
          </w:pPr>
          <w:hyperlink w:anchor="_vxgr0gglc1lh">
            <w:r>
              <w:rPr>
                <w:color w:val="000000"/>
              </w:rPr>
              <w:t>5.5.2 UML Component Diagrams</w:t>
            </w:r>
          </w:hyperlink>
          <w:r>
            <w:rPr>
              <w:color w:val="000000"/>
            </w:rPr>
            <w:tab/>
          </w:r>
          <w:r>
            <w:fldChar w:fldCharType="begin"/>
          </w:r>
          <w:r>
            <w:instrText xml:space="preserve"> PAGEREF _vxgr0gglc1lh \h </w:instrText>
          </w:r>
          <w:r>
            <w:fldChar w:fldCharType="separate"/>
          </w:r>
          <w:r>
            <w:rPr>
              <w:color w:val="000000"/>
            </w:rPr>
            <w:t>62</w:t>
          </w:r>
          <w:r>
            <w:fldChar w:fldCharType="end"/>
          </w:r>
        </w:p>
        <w:p w14:paraId="1C95C36A" w14:textId="77777777" w:rsidR="00001BF7" w:rsidRDefault="00115F48">
          <w:pPr>
            <w:tabs>
              <w:tab w:val="right" w:pos="10800"/>
            </w:tabs>
            <w:spacing w:before="60" w:line="240" w:lineRule="auto"/>
            <w:ind w:left="1080"/>
            <w:rPr>
              <w:color w:val="000000"/>
            </w:rPr>
          </w:pPr>
          <w:hyperlink w:anchor="_otx5s74xyzlj">
            <w:r>
              <w:rPr>
                <w:color w:val="000000"/>
              </w:rPr>
              <w:t>5.5.2.1 Camping Information API</w:t>
            </w:r>
          </w:hyperlink>
          <w:r>
            <w:rPr>
              <w:color w:val="000000"/>
            </w:rPr>
            <w:tab/>
          </w:r>
          <w:r>
            <w:fldChar w:fldCharType="begin"/>
          </w:r>
          <w:r>
            <w:instrText xml:space="preserve"> PAGEREF _otx5s74xyzlj \h </w:instrText>
          </w:r>
          <w:r>
            <w:fldChar w:fldCharType="separate"/>
          </w:r>
          <w:r>
            <w:rPr>
              <w:color w:val="000000"/>
            </w:rPr>
            <w:t>62</w:t>
          </w:r>
          <w:r>
            <w:fldChar w:fldCharType="end"/>
          </w:r>
        </w:p>
        <w:p w14:paraId="38766C63" w14:textId="77777777" w:rsidR="00001BF7" w:rsidRDefault="00115F48">
          <w:pPr>
            <w:tabs>
              <w:tab w:val="right" w:pos="10800"/>
            </w:tabs>
            <w:spacing w:before="60" w:line="240" w:lineRule="auto"/>
            <w:ind w:left="1080"/>
            <w:rPr>
              <w:color w:val="000000"/>
            </w:rPr>
          </w:pPr>
          <w:hyperlink w:anchor="_mo1i1jrevon5">
            <w:r>
              <w:rPr>
                <w:color w:val="000000"/>
              </w:rPr>
              <w:t>5.5.2.2 Advertising API</w:t>
            </w:r>
          </w:hyperlink>
          <w:r>
            <w:rPr>
              <w:color w:val="000000"/>
            </w:rPr>
            <w:tab/>
          </w:r>
          <w:r>
            <w:fldChar w:fldCharType="begin"/>
          </w:r>
          <w:r>
            <w:instrText xml:space="preserve"> PAGEREF _mo1i1jrevon5 \h </w:instrText>
          </w:r>
          <w:r>
            <w:fldChar w:fldCharType="separate"/>
          </w:r>
          <w:r>
            <w:rPr>
              <w:color w:val="000000"/>
            </w:rPr>
            <w:t>62</w:t>
          </w:r>
          <w:r>
            <w:fldChar w:fldCharType="end"/>
          </w:r>
        </w:p>
        <w:p w14:paraId="3228D241" w14:textId="77777777" w:rsidR="00001BF7" w:rsidRDefault="00115F48">
          <w:pPr>
            <w:tabs>
              <w:tab w:val="right" w:pos="10800"/>
            </w:tabs>
            <w:spacing w:before="60" w:line="240" w:lineRule="auto"/>
            <w:ind w:left="1080"/>
            <w:rPr>
              <w:color w:val="000000"/>
            </w:rPr>
          </w:pPr>
          <w:hyperlink w:anchor="_4mhvm9jjvo6z">
            <w:r>
              <w:rPr>
                <w:color w:val="000000"/>
              </w:rPr>
              <w:t>5.5.2.3 Maps API</w:t>
            </w:r>
          </w:hyperlink>
          <w:r>
            <w:rPr>
              <w:color w:val="000000"/>
            </w:rPr>
            <w:tab/>
          </w:r>
          <w:r>
            <w:fldChar w:fldCharType="begin"/>
          </w:r>
          <w:r>
            <w:instrText xml:space="preserve"> PAGER</w:instrText>
          </w:r>
          <w:r>
            <w:instrText xml:space="preserve">EF _4mhvm9jjvo6z \h </w:instrText>
          </w:r>
          <w:r>
            <w:fldChar w:fldCharType="separate"/>
          </w:r>
          <w:r>
            <w:rPr>
              <w:color w:val="000000"/>
            </w:rPr>
            <w:t>63</w:t>
          </w:r>
          <w:r>
            <w:fldChar w:fldCharType="end"/>
          </w:r>
        </w:p>
        <w:p w14:paraId="6316DB9B" w14:textId="77777777" w:rsidR="00001BF7" w:rsidRDefault="00115F48">
          <w:pPr>
            <w:tabs>
              <w:tab w:val="right" w:pos="10800"/>
            </w:tabs>
            <w:spacing w:before="60" w:line="240" w:lineRule="auto"/>
            <w:ind w:left="1080"/>
            <w:rPr>
              <w:color w:val="000000"/>
            </w:rPr>
          </w:pPr>
          <w:hyperlink w:anchor="_d95o45n4gk6w">
            <w:r>
              <w:rPr>
                <w:color w:val="000000"/>
              </w:rPr>
              <w:t>5.5.2.4 Trailru REST API</w:t>
            </w:r>
          </w:hyperlink>
          <w:r>
            <w:rPr>
              <w:color w:val="000000"/>
            </w:rPr>
            <w:tab/>
          </w:r>
          <w:r>
            <w:fldChar w:fldCharType="begin"/>
          </w:r>
          <w:r>
            <w:instrText xml:space="preserve"> PAGEREF _d95o45n4gk6w \h </w:instrText>
          </w:r>
          <w:r>
            <w:fldChar w:fldCharType="separate"/>
          </w:r>
          <w:r>
            <w:rPr>
              <w:color w:val="000000"/>
            </w:rPr>
            <w:t>63</w:t>
          </w:r>
          <w:r>
            <w:fldChar w:fldCharType="end"/>
          </w:r>
        </w:p>
        <w:p w14:paraId="7EF3BAE5" w14:textId="77777777" w:rsidR="00001BF7" w:rsidRDefault="00115F48">
          <w:pPr>
            <w:tabs>
              <w:tab w:val="right" w:pos="10800"/>
            </w:tabs>
            <w:spacing w:before="60" w:line="240" w:lineRule="auto"/>
            <w:ind w:left="1080"/>
            <w:rPr>
              <w:color w:val="000000"/>
            </w:rPr>
          </w:pPr>
          <w:hyperlink w:anchor="_704vcgm8gmlh">
            <w:r>
              <w:rPr>
                <w:color w:val="000000"/>
              </w:rPr>
              <w:t>5.5.2.5 Local Businesses API</w:t>
            </w:r>
          </w:hyperlink>
          <w:r>
            <w:rPr>
              <w:color w:val="000000"/>
            </w:rPr>
            <w:tab/>
          </w:r>
          <w:r>
            <w:fldChar w:fldCharType="begin"/>
          </w:r>
          <w:r>
            <w:instrText xml:space="preserve"> PAGEREF _704vcgm8gmlh \h </w:instrText>
          </w:r>
          <w:r>
            <w:fldChar w:fldCharType="separate"/>
          </w:r>
          <w:r>
            <w:rPr>
              <w:color w:val="000000"/>
            </w:rPr>
            <w:t>64</w:t>
          </w:r>
          <w:r>
            <w:fldChar w:fldCharType="end"/>
          </w:r>
        </w:p>
        <w:p w14:paraId="6755F17A" w14:textId="77777777" w:rsidR="00001BF7" w:rsidRDefault="00115F48">
          <w:pPr>
            <w:tabs>
              <w:tab w:val="right" w:pos="10800"/>
            </w:tabs>
            <w:spacing w:before="60" w:line="240" w:lineRule="auto"/>
            <w:ind w:left="1080"/>
            <w:rPr>
              <w:color w:val="000000"/>
            </w:rPr>
          </w:pPr>
          <w:hyperlink w:anchor="_h1c6artxmcyn">
            <w:r>
              <w:rPr>
                <w:color w:val="000000"/>
              </w:rPr>
              <w:t>5.5.2.6 Safety API</w:t>
            </w:r>
          </w:hyperlink>
          <w:r>
            <w:rPr>
              <w:color w:val="000000"/>
            </w:rPr>
            <w:tab/>
          </w:r>
          <w:r>
            <w:fldChar w:fldCharType="begin"/>
          </w:r>
          <w:r>
            <w:instrText xml:space="preserve"> PAGEREF _h1c6artxmcyn \h </w:instrText>
          </w:r>
          <w:r>
            <w:fldChar w:fldCharType="separate"/>
          </w:r>
          <w:r>
            <w:rPr>
              <w:color w:val="000000"/>
            </w:rPr>
            <w:t>65</w:t>
          </w:r>
          <w:r>
            <w:fldChar w:fldCharType="end"/>
          </w:r>
        </w:p>
        <w:p w14:paraId="671DD31F" w14:textId="77777777" w:rsidR="00001BF7" w:rsidRDefault="00115F48">
          <w:pPr>
            <w:tabs>
              <w:tab w:val="right" w:pos="10800"/>
            </w:tabs>
            <w:spacing w:before="60" w:line="240" w:lineRule="auto"/>
            <w:ind w:left="1080"/>
            <w:rPr>
              <w:color w:val="000000"/>
            </w:rPr>
          </w:pPr>
          <w:hyperlink w:anchor="_6dws3alt3e2l">
            <w:r>
              <w:rPr>
                <w:color w:val="000000"/>
              </w:rPr>
              <w:t>5.5.2.7 Weather API</w:t>
            </w:r>
          </w:hyperlink>
          <w:r>
            <w:rPr>
              <w:color w:val="000000"/>
            </w:rPr>
            <w:tab/>
          </w:r>
          <w:r>
            <w:fldChar w:fldCharType="begin"/>
          </w:r>
          <w:r>
            <w:instrText xml:space="preserve"> PAGEREF _6dws3alt3e2l \h </w:instrText>
          </w:r>
          <w:r>
            <w:fldChar w:fldCharType="separate"/>
          </w:r>
          <w:r>
            <w:rPr>
              <w:color w:val="000000"/>
            </w:rPr>
            <w:t>66</w:t>
          </w:r>
          <w:r>
            <w:fldChar w:fldCharType="end"/>
          </w:r>
        </w:p>
        <w:p w14:paraId="7E394B7D" w14:textId="77777777" w:rsidR="00001BF7" w:rsidRDefault="00115F48">
          <w:pPr>
            <w:tabs>
              <w:tab w:val="right" w:pos="10800"/>
            </w:tabs>
            <w:spacing w:before="200" w:line="240" w:lineRule="auto"/>
            <w:ind w:left="0"/>
            <w:rPr>
              <w:b/>
              <w:color w:val="000000"/>
            </w:rPr>
          </w:pPr>
          <w:hyperlink w:anchor="_n1kafurt71u5">
            <w:r>
              <w:rPr>
                <w:b/>
                <w:color w:val="000000"/>
              </w:rPr>
              <w:t>5.6 Information</w:t>
            </w:r>
          </w:hyperlink>
          <w:r>
            <w:rPr>
              <w:b/>
              <w:color w:val="000000"/>
            </w:rPr>
            <w:tab/>
          </w:r>
          <w:r>
            <w:fldChar w:fldCharType="begin"/>
          </w:r>
          <w:r>
            <w:instrText xml:space="preserve"> PAGEREF _n1kafurt71u5 \h </w:instrText>
          </w:r>
          <w:r>
            <w:fldChar w:fldCharType="separate"/>
          </w:r>
          <w:r>
            <w:rPr>
              <w:b/>
              <w:color w:val="000000"/>
            </w:rPr>
            <w:t>66</w:t>
          </w:r>
          <w:r>
            <w:fldChar w:fldCharType="end"/>
          </w:r>
        </w:p>
        <w:p w14:paraId="7711E495" w14:textId="77777777" w:rsidR="00001BF7" w:rsidRDefault="00115F48">
          <w:pPr>
            <w:tabs>
              <w:tab w:val="right" w:pos="10800"/>
            </w:tabs>
            <w:spacing w:before="60" w:line="240" w:lineRule="auto"/>
            <w:rPr>
              <w:color w:val="000000"/>
            </w:rPr>
          </w:pPr>
          <w:hyperlink w:anchor="_ydtphvoy9xs0">
            <w:r>
              <w:rPr>
                <w:color w:val="000000"/>
              </w:rPr>
              <w:t>5.6.1 Local Application/Client Database</w:t>
            </w:r>
          </w:hyperlink>
          <w:r>
            <w:rPr>
              <w:color w:val="000000"/>
            </w:rPr>
            <w:tab/>
          </w:r>
          <w:r>
            <w:fldChar w:fldCharType="begin"/>
          </w:r>
          <w:r>
            <w:instrText xml:space="preserve"> PAGEREF _ydtphvoy9xs0 \h </w:instrText>
          </w:r>
          <w:r>
            <w:fldChar w:fldCharType="separate"/>
          </w:r>
          <w:r>
            <w:rPr>
              <w:color w:val="000000"/>
            </w:rPr>
            <w:t>67</w:t>
          </w:r>
          <w:r>
            <w:fldChar w:fldCharType="end"/>
          </w:r>
        </w:p>
        <w:p w14:paraId="047B10CF" w14:textId="77777777" w:rsidR="00001BF7" w:rsidRDefault="00115F48">
          <w:pPr>
            <w:tabs>
              <w:tab w:val="right" w:pos="10800"/>
            </w:tabs>
            <w:spacing w:before="60" w:line="240" w:lineRule="auto"/>
            <w:ind w:left="1080"/>
            <w:rPr>
              <w:color w:val="000000"/>
            </w:rPr>
          </w:pPr>
          <w:hyperlink w:anchor="_n8drguds6pdz">
            <w:r>
              <w:rPr>
                <w:color w:val="000000"/>
              </w:rPr>
              <w:t>5.6.1.1 Local Database over SQLite</w:t>
            </w:r>
          </w:hyperlink>
          <w:r>
            <w:rPr>
              <w:color w:val="000000"/>
            </w:rPr>
            <w:tab/>
          </w:r>
          <w:r>
            <w:fldChar w:fldCharType="begin"/>
          </w:r>
          <w:r>
            <w:instrText xml:space="preserve"> PAGEREF _n8drguds6pdz \h </w:instrText>
          </w:r>
          <w:r>
            <w:fldChar w:fldCharType="separate"/>
          </w:r>
          <w:r>
            <w:rPr>
              <w:color w:val="000000"/>
            </w:rPr>
            <w:t>67</w:t>
          </w:r>
          <w:r>
            <w:fldChar w:fldCharType="end"/>
          </w:r>
        </w:p>
        <w:p w14:paraId="00407F3D" w14:textId="77777777" w:rsidR="00001BF7" w:rsidRDefault="00115F48">
          <w:pPr>
            <w:tabs>
              <w:tab w:val="right" w:pos="10800"/>
            </w:tabs>
            <w:spacing w:before="60" w:line="240" w:lineRule="auto"/>
            <w:ind w:left="1080"/>
            <w:rPr>
              <w:color w:val="000000"/>
            </w:rPr>
          </w:pPr>
          <w:hyperlink w:anchor="_bqm26tbyif5f">
            <w:r>
              <w:rPr>
                <w:color w:val="000000"/>
              </w:rPr>
              <w:t>5.6.1.2 Local Database Information Encryption</w:t>
            </w:r>
          </w:hyperlink>
          <w:r>
            <w:rPr>
              <w:color w:val="000000"/>
            </w:rPr>
            <w:tab/>
          </w:r>
          <w:r>
            <w:fldChar w:fldCharType="begin"/>
          </w:r>
          <w:r>
            <w:instrText xml:space="preserve"> PAGEREF _bqm26tbyif5f \h </w:instrText>
          </w:r>
          <w:r>
            <w:fldChar w:fldCharType="separate"/>
          </w:r>
          <w:r>
            <w:rPr>
              <w:color w:val="000000"/>
            </w:rPr>
            <w:t>67</w:t>
          </w:r>
          <w:r>
            <w:fldChar w:fldCharType="end"/>
          </w:r>
        </w:p>
        <w:p w14:paraId="455DF6D1" w14:textId="77777777" w:rsidR="00001BF7" w:rsidRDefault="00115F48">
          <w:pPr>
            <w:tabs>
              <w:tab w:val="right" w:pos="10800"/>
            </w:tabs>
            <w:spacing w:before="60" w:line="240" w:lineRule="auto"/>
            <w:rPr>
              <w:color w:val="000000"/>
            </w:rPr>
          </w:pPr>
          <w:hyperlink w:anchor="_3mxb082o58lk">
            <w:r>
              <w:rPr>
                <w:color w:val="000000"/>
              </w:rPr>
              <w:t>5.6.1.3 Local Data Layer Diagram</w:t>
            </w:r>
          </w:hyperlink>
          <w:r>
            <w:rPr>
              <w:color w:val="000000"/>
            </w:rPr>
            <w:tab/>
          </w:r>
          <w:r>
            <w:fldChar w:fldCharType="begin"/>
          </w:r>
          <w:r>
            <w:instrText xml:space="preserve"> PAGEREF _3mxb082o58lk \h </w:instrText>
          </w:r>
          <w:r>
            <w:fldChar w:fldCharType="separate"/>
          </w:r>
          <w:r>
            <w:rPr>
              <w:color w:val="000000"/>
            </w:rPr>
            <w:t>68</w:t>
          </w:r>
          <w:r>
            <w:fldChar w:fldCharType="end"/>
          </w:r>
        </w:p>
        <w:p w14:paraId="40D2777C" w14:textId="77777777" w:rsidR="00001BF7" w:rsidRDefault="00115F48">
          <w:pPr>
            <w:tabs>
              <w:tab w:val="right" w:pos="10800"/>
            </w:tabs>
            <w:spacing w:before="60" w:line="240" w:lineRule="auto"/>
            <w:rPr>
              <w:color w:val="000000"/>
            </w:rPr>
          </w:pPr>
          <w:hyperlink w:anchor="_km2f2zbg9e2b">
            <w:r>
              <w:rPr>
                <w:color w:val="000000"/>
              </w:rPr>
              <w:t>5.6.2 Back End / Server Side Database</w:t>
            </w:r>
          </w:hyperlink>
          <w:r>
            <w:rPr>
              <w:color w:val="000000"/>
            </w:rPr>
            <w:tab/>
          </w:r>
          <w:r>
            <w:fldChar w:fldCharType="begin"/>
          </w:r>
          <w:r>
            <w:instrText xml:space="preserve"> PAGEREF _km2f2zbg9e2b \h </w:instrText>
          </w:r>
          <w:r>
            <w:fldChar w:fldCharType="separate"/>
          </w:r>
          <w:r>
            <w:rPr>
              <w:color w:val="000000"/>
            </w:rPr>
            <w:t>69</w:t>
          </w:r>
          <w:r>
            <w:fldChar w:fldCharType="end"/>
          </w:r>
        </w:p>
        <w:p w14:paraId="653EA3D1" w14:textId="77777777" w:rsidR="00001BF7" w:rsidRDefault="00115F48">
          <w:pPr>
            <w:tabs>
              <w:tab w:val="right" w:pos="10800"/>
            </w:tabs>
            <w:spacing w:before="60" w:line="240" w:lineRule="auto"/>
            <w:ind w:left="1080"/>
            <w:rPr>
              <w:color w:val="000000"/>
            </w:rPr>
          </w:pPr>
          <w:hyperlink w:anchor="_i6e8vcplwo8g">
            <w:r>
              <w:rPr>
                <w:color w:val="000000"/>
              </w:rPr>
              <w:t>5.6.2.1 Server Side Database over MySQL 8.0+</w:t>
            </w:r>
          </w:hyperlink>
          <w:r>
            <w:rPr>
              <w:color w:val="000000"/>
            </w:rPr>
            <w:tab/>
          </w:r>
          <w:r>
            <w:fldChar w:fldCharType="begin"/>
          </w:r>
          <w:r>
            <w:instrText xml:space="preserve"> PAGEREF _i6e8vcplwo8g \h </w:instrText>
          </w:r>
          <w:r>
            <w:fldChar w:fldCharType="separate"/>
          </w:r>
          <w:r>
            <w:rPr>
              <w:color w:val="000000"/>
            </w:rPr>
            <w:t>69</w:t>
          </w:r>
          <w:r>
            <w:fldChar w:fldCharType="end"/>
          </w:r>
        </w:p>
        <w:p w14:paraId="2F1F659D" w14:textId="77777777" w:rsidR="00001BF7" w:rsidRDefault="00115F48">
          <w:pPr>
            <w:tabs>
              <w:tab w:val="right" w:pos="10800"/>
            </w:tabs>
            <w:spacing w:before="60" w:line="240" w:lineRule="auto"/>
            <w:ind w:left="1080"/>
            <w:rPr>
              <w:color w:val="000000"/>
            </w:rPr>
          </w:pPr>
          <w:hyperlink w:anchor="_hpibnlumc43j">
            <w:r>
              <w:rPr>
                <w:color w:val="000000"/>
              </w:rPr>
              <w:t>5.6.2.2 Database Entities definition</w:t>
            </w:r>
          </w:hyperlink>
          <w:r>
            <w:rPr>
              <w:color w:val="000000"/>
            </w:rPr>
            <w:tab/>
          </w:r>
          <w:r>
            <w:fldChar w:fldCharType="begin"/>
          </w:r>
          <w:r>
            <w:instrText xml:space="preserve"> PAGEREF _hpibnlumc43j \h </w:instrText>
          </w:r>
          <w:r>
            <w:fldChar w:fldCharType="separate"/>
          </w:r>
          <w:r>
            <w:rPr>
              <w:color w:val="000000"/>
            </w:rPr>
            <w:t>70</w:t>
          </w:r>
          <w:r>
            <w:fldChar w:fldCharType="end"/>
          </w:r>
        </w:p>
        <w:p w14:paraId="628A05F5" w14:textId="77777777" w:rsidR="00001BF7" w:rsidRDefault="00115F48">
          <w:pPr>
            <w:tabs>
              <w:tab w:val="right" w:pos="10800"/>
            </w:tabs>
            <w:spacing w:before="60" w:line="240" w:lineRule="auto"/>
            <w:ind w:left="1080"/>
            <w:rPr>
              <w:color w:val="000000"/>
            </w:rPr>
          </w:pPr>
          <w:hyperlink w:anchor="_llai4rxzmbpg">
            <w:r>
              <w:rPr>
                <w:color w:val="000000"/>
              </w:rPr>
              <w:t>5.6.2.3 Database Entities Relationship Diagram</w:t>
            </w:r>
          </w:hyperlink>
          <w:r>
            <w:rPr>
              <w:color w:val="000000"/>
            </w:rPr>
            <w:tab/>
          </w:r>
          <w:r>
            <w:fldChar w:fldCharType="begin"/>
          </w:r>
          <w:r>
            <w:instrText xml:space="preserve"> PAGEREF _llai4rxzmbpg \h </w:instrText>
          </w:r>
          <w:r>
            <w:fldChar w:fldCharType="separate"/>
          </w:r>
          <w:r>
            <w:rPr>
              <w:color w:val="000000"/>
            </w:rPr>
            <w:t>73</w:t>
          </w:r>
          <w:r>
            <w:fldChar w:fldCharType="end"/>
          </w:r>
        </w:p>
        <w:p w14:paraId="6413849C" w14:textId="77777777" w:rsidR="00001BF7" w:rsidRDefault="00115F48">
          <w:pPr>
            <w:tabs>
              <w:tab w:val="right" w:pos="10800"/>
            </w:tabs>
            <w:spacing w:before="60" w:line="240" w:lineRule="auto"/>
            <w:rPr>
              <w:color w:val="000000"/>
            </w:rPr>
          </w:pPr>
          <w:hyperlink w:anchor="_ax5u5bpzrbt">
            <w:r>
              <w:rPr>
                <w:color w:val="000000"/>
              </w:rPr>
              <w:t>5.6.3 GPS</w:t>
            </w:r>
          </w:hyperlink>
          <w:r>
            <w:rPr>
              <w:color w:val="000000"/>
            </w:rPr>
            <w:tab/>
          </w:r>
          <w:r>
            <w:fldChar w:fldCharType="begin"/>
          </w:r>
          <w:r>
            <w:instrText xml:space="preserve"> PAGEREF _ax5u5bpzrbt \h </w:instrText>
          </w:r>
          <w:r>
            <w:fldChar w:fldCharType="separate"/>
          </w:r>
          <w:r>
            <w:rPr>
              <w:color w:val="000000"/>
            </w:rPr>
            <w:t>75</w:t>
          </w:r>
          <w:r>
            <w:fldChar w:fldCharType="end"/>
          </w:r>
        </w:p>
        <w:p w14:paraId="5BD33122" w14:textId="77777777" w:rsidR="00001BF7" w:rsidRDefault="00115F48">
          <w:pPr>
            <w:tabs>
              <w:tab w:val="right" w:pos="10800"/>
            </w:tabs>
            <w:spacing w:before="60" w:line="240" w:lineRule="auto"/>
            <w:ind w:left="1080"/>
            <w:rPr>
              <w:color w:val="000000"/>
            </w:rPr>
          </w:pPr>
          <w:hyperlink w:anchor="_czth0fhx8rta">
            <w:r>
              <w:rPr>
                <w:color w:val="000000"/>
              </w:rPr>
              <w:t>5.6.3.1 GPS functionality</w:t>
            </w:r>
          </w:hyperlink>
          <w:r>
            <w:rPr>
              <w:color w:val="000000"/>
            </w:rPr>
            <w:tab/>
          </w:r>
          <w:r>
            <w:fldChar w:fldCharType="begin"/>
          </w:r>
          <w:r>
            <w:instrText xml:space="preserve"> PAGEREF _czth0fhx8rta \h </w:instrText>
          </w:r>
          <w:r>
            <w:fldChar w:fldCharType="separate"/>
          </w:r>
          <w:r>
            <w:rPr>
              <w:color w:val="000000"/>
            </w:rPr>
            <w:t>75</w:t>
          </w:r>
          <w:r>
            <w:fldChar w:fldCharType="end"/>
          </w:r>
        </w:p>
        <w:p w14:paraId="5010C4BC" w14:textId="77777777" w:rsidR="00001BF7" w:rsidRDefault="00115F48">
          <w:pPr>
            <w:tabs>
              <w:tab w:val="right" w:pos="10800"/>
            </w:tabs>
            <w:spacing w:before="60" w:line="240" w:lineRule="auto"/>
            <w:ind w:left="1080"/>
            <w:rPr>
              <w:color w:val="000000"/>
            </w:rPr>
          </w:pPr>
          <w:hyperlink w:anchor="_gxae0aana4a8">
            <w:r>
              <w:rPr>
                <w:color w:val="000000"/>
              </w:rPr>
              <w:t>5.6.3.3 My Location Figure</w:t>
            </w:r>
          </w:hyperlink>
          <w:r>
            <w:rPr>
              <w:color w:val="000000"/>
            </w:rPr>
            <w:tab/>
          </w:r>
          <w:r>
            <w:fldChar w:fldCharType="begin"/>
          </w:r>
          <w:r>
            <w:instrText xml:space="preserve"> PAGEREF _gxae0aana4a8 \h </w:instrText>
          </w:r>
          <w:r>
            <w:fldChar w:fldCharType="separate"/>
          </w:r>
          <w:r>
            <w:rPr>
              <w:color w:val="000000"/>
            </w:rPr>
            <w:t>77</w:t>
          </w:r>
          <w:r>
            <w:fldChar w:fldCharType="end"/>
          </w:r>
        </w:p>
        <w:p w14:paraId="2E5842E7" w14:textId="77777777" w:rsidR="00001BF7" w:rsidRDefault="00115F48">
          <w:pPr>
            <w:tabs>
              <w:tab w:val="right" w:pos="10800"/>
            </w:tabs>
            <w:spacing w:before="60" w:line="240" w:lineRule="auto"/>
            <w:ind w:left="360"/>
            <w:rPr>
              <w:color w:val="000000"/>
            </w:rPr>
          </w:pPr>
          <w:hyperlink w:anchor="_smfkmqmzc350">
            <w:r>
              <w:rPr>
                <w:color w:val="000000"/>
              </w:rPr>
              <w:t>5.6.4 Map and Data Caching</w:t>
            </w:r>
          </w:hyperlink>
          <w:r>
            <w:rPr>
              <w:color w:val="000000"/>
            </w:rPr>
            <w:tab/>
          </w:r>
          <w:r>
            <w:fldChar w:fldCharType="begin"/>
          </w:r>
          <w:r>
            <w:instrText xml:space="preserve"> P</w:instrText>
          </w:r>
          <w:r>
            <w:instrText xml:space="preserve">AGEREF _smfkmqmzc350 \h </w:instrText>
          </w:r>
          <w:r>
            <w:fldChar w:fldCharType="separate"/>
          </w:r>
          <w:r>
            <w:rPr>
              <w:color w:val="000000"/>
            </w:rPr>
            <w:t>77</w:t>
          </w:r>
          <w:r>
            <w:fldChar w:fldCharType="end"/>
          </w:r>
        </w:p>
        <w:p w14:paraId="0B0B7342" w14:textId="77777777" w:rsidR="00001BF7" w:rsidRDefault="00115F48">
          <w:pPr>
            <w:tabs>
              <w:tab w:val="right" w:pos="10800"/>
            </w:tabs>
            <w:spacing w:before="60" w:line="240" w:lineRule="auto"/>
            <w:ind w:left="1080"/>
            <w:rPr>
              <w:color w:val="000000"/>
            </w:rPr>
          </w:pPr>
          <w:hyperlink w:anchor="_nb1oyqx1s2vr">
            <w:r>
              <w:rPr>
                <w:color w:val="000000"/>
              </w:rPr>
              <w:t>5.6.4.1 Cached Data</w:t>
            </w:r>
          </w:hyperlink>
          <w:r>
            <w:rPr>
              <w:color w:val="000000"/>
            </w:rPr>
            <w:tab/>
          </w:r>
          <w:r>
            <w:fldChar w:fldCharType="begin"/>
          </w:r>
          <w:r>
            <w:instrText xml:space="preserve"> PAGEREF _nb1oyqx1s2vr \h </w:instrText>
          </w:r>
          <w:r>
            <w:fldChar w:fldCharType="separate"/>
          </w:r>
          <w:r>
            <w:rPr>
              <w:color w:val="000000"/>
            </w:rPr>
            <w:t>77</w:t>
          </w:r>
          <w:r>
            <w:fldChar w:fldCharType="end"/>
          </w:r>
        </w:p>
        <w:p w14:paraId="51516E90" w14:textId="77777777" w:rsidR="00001BF7" w:rsidRDefault="00115F48">
          <w:pPr>
            <w:tabs>
              <w:tab w:val="right" w:pos="10800"/>
            </w:tabs>
            <w:spacing w:before="200" w:line="240" w:lineRule="auto"/>
            <w:ind w:left="0"/>
            <w:rPr>
              <w:b/>
              <w:color w:val="000000"/>
            </w:rPr>
          </w:pPr>
          <w:hyperlink w:anchor="_kyglrfoyg8pa">
            <w:r>
              <w:rPr>
                <w:b/>
                <w:color w:val="000000"/>
              </w:rPr>
              <w:t>5.7 Patterns</w:t>
            </w:r>
          </w:hyperlink>
          <w:r>
            <w:rPr>
              <w:b/>
              <w:color w:val="000000"/>
            </w:rPr>
            <w:tab/>
          </w:r>
          <w:r>
            <w:fldChar w:fldCharType="begin"/>
          </w:r>
          <w:r>
            <w:instrText xml:space="preserve"> PAGEREF _kyglrfoyg8pa \h </w:instrText>
          </w:r>
          <w:r>
            <w:fldChar w:fldCharType="separate"/>
          </w:r>
          <w:r>
            <w:rPr>
              <w:b/>
              <w:color w:val="000000"/>
            </w:rPr>
            <w:t>78</w:t>
          </w:r>
          <w:r>
            <w:fldChar w:fldCharType="end"/>
          </w:r>
        </w:p>
        <w:p w14:paraId="3C0B5E02" w14:textId="77777777" w:rsidR="00001BF7" w:rsidRDefault="00115F48">
          <w:pPr>
            <w:tabs>
              <w:tab w:val="right" w:pos="10800"/>
            </w:tabs>
            <w:spacing w:before="60" w:line="240" w:lineRule="auto"/>
            <w:rPr>
              <w:color w:val="000000"/>
            </w:rPr>
          </w:pPr>
          <w:hyperlink w:anchor="_y91pnozhr55j">
            <w:r>
              <w:rPr>
                <w:color w:val="000000"/>
              </w:rPr>
              <w:t>5.7.1 React Native Cross-Platform Communication</w:t>
            </w:r>
          </w:hyperlink>
          <w:r>
            <w:rPr>
              <w:color w:val="000000"/>
            </w:rPr>
            <w:tab/>
          </w:r>
          <w:r>
            <w:fldChar w:fldCharType="begin"/>
          </w:r>
          <w:r>
            <w:instrText xml:space="preserve"> PAGEREF _y91pnozhr55j \h </w:instrText>
          </w:r>
          <w:r>
            <w:fldChar w:fldCharType="separate"/>
          </w:r>
          <w:r>
            <w:rPr>
              <w:color w:val="000000"/>
            </w:rPr>
            <w:t>78</w:t>
          </w:r>
          <w:r>
            <w:fldChar w:fldCharType="end"/>
          </w:r>
        </w:p>
        <w:p w14:paraId="1B224872" w14:textId="77777777" w:rsidR="00001BF7" w:rsidRDefault="00115F48">
          <w:pPr>
            <w:tabs>
              <w:tab w:val="right" w:pos="10800"/>
            </w:tabs>
            <w:spacing w:before="60" w:line="240" w:lineRule="auto"/>
            <w:rPr>
              <w:color w:val="000000"/>
            </w:rPr>
          </w:pPr>
          <w:hyperlink w:anchor="_vzhknxv2qgk1">
            <w:r>
              <w:rPr>
                <w:color w:val="000000"/>
              </w:rPr>
              <w:t>5.7.2 Model View Controller Design Pattern</w:t>
            </w:r>
          </w:hyperlink>
          <w:r>
            <w:rPr>
              <w:color w:val="000000"/>
            </w:rPr>
            <w:tab/>
          </w:r>
          <w:r>
            <w:fldChar w:fldCharType="begin"/>
          </w:r>
          <w:r>
            <w:instrText xml:space="preserve"> PAGEREF _vzhknxv2qgk1 \h </w:instrText>
          </w:r>
          <w:r>
            <w:fldChar w:fldCharType="separate"/>
          </w:r>
          <w:r>
            <w:rPr>
              <w:color w:val="000000"/>
            </w:rPr>
            <w:t>79</w:t>
          </w:r>
          <w:r>
            <w:fldChar w:fldCharType="end"/>
          </w:r>
        </w:p>
        <w:p w14:paraId="0D420F77" w14:textId="77777777" w:rsidR="00001BF7" w:rsidRDefault="00115F48">
          <w:pPr>
            <w:tabs>
              <w:tab w:val="right" w:pos="10800"/>
            </w:tabs>
            <w:spacing w:before="60" w:line="240" w:lineRule="auto"/>
            <w:rPr>
              <w:color w:val="000000"/>
            </w:rPr>
          </w:pPr>
          <w:hyperlink w:anchor="_62ma4fpsan4b">
            <w:r>
              <w:rPr>
                <w:color w:val="000000"/>
              </w:rPr>
              <w:t>5.7.2.1 Diagram</w:t>
            </w:r>
          </w:hyperlink>
          <w:r>
            <w:rPr>
              <w:color w:val="000000"/>
            </w:rPr>
            <w:tab/>
          </w:r>
          <w:r>
            <w:fldChar w:fldCharType="begin"/>
          </w:r>
          <w:r>
            <w:instrText xml:space="preserve"> PAGEREF _62ma4fpsan4b \h </w:instrText>
          </w:r>
          <w:r>
            <w:fldChar w:fldCharType="separate"/>
          </w:r>
          <w:r>
            <w:rPr>
              <w:color w:val="000000"/>
            </w:rPr>
            <w:t>80</w:t>
          </w:r>
          <w:r>
            <w:fldChar w:fldCharType="end"/>
          </w:r>
        </w:p>
        <w:p w14:paraId="3A57F7BC" w14:textId="77777777" w:rsidR="00001BF7" w:rsidRDefault="00115F48">
          <w:pPr>
            <w:tabs>
              <w:tab w:val="right" w:pos="10800"/>
            </w:tabs>
            <w:spacing w:before="200" w:line="240" w:lineRule="auto"/>
            <w:ind w:left="0"/>
            <w:rPr>
              <w:b/>
              <w:color w:val="000000"/>
            </w:rPr>
          </w:pPr>
          <w:hyperlink w:anchor="_dmferlgss3qu">
            <w:r>
              <w:rPr>
                <w:b/>
                <w:color w:val="000000"/>
              </w:rPr>
              <w:t>5.8 Interface</w:t>
            </w:r>
          </w:hyperlink>
          <w:r>
            <w:rPr>
              <w:b/>
              <w:color w:val="000000"/>
            </w:rPr>
            <w:tab/>
          </w:r>
          <w:r>
            <w:fldChar w:fldCharType="begin"/>
          </w:r>
          <w:r>
            <w:instrText xml:space="preserve"> PAGEREF _dmferlgss3qu \h </w:instrText>
          </w:r>
          <w:r>
            <w:fldChar w:fldCharType="separate"/>
          </w:r>
          <w:r>
            <w:rPr>
              <w:b/>
              <w:color w:val="000000"/>
            </w:rPr>
            <w:t>80</w:t>
          </w:r>
          <w:r>
            <w:fldChar w:fldCharType="end"/>
          </w:r>
        </w:p>
        <w:p w14:paraId="5BC7C747" w14:textId="77777777" w:rsidR="00001BF7" w:rsidRDefault="00115F48">
          <w:pPr>
            <w:tabs>
              <w:tab w:val="right" w:pos="10800"/>
            </w:tabs>
            <w:spacing w:before="60" w:line="240" w:lineRule="auto"/>
            <w:rPr>
              <w:color w:val="000000"/>
            </w:rPr>
          </w:pPr>
          <w:hyperlink w:anchor="_wrk4yiu4siiy">
            <w:r>
              <w:rPr>
                <w:color w:val="000000"/>
              </w:rPr>
              <w:t>5.8.1 Home Page</w:t>
            </w:r>
          </w:hyperlink>
          <w:r>
            <w:rPr>
              <w:color w:val="000000"/>
            </w:rPr>
            <w:tab/>
          </w:r>
          <w:r>
            <w:fldChar w:fldCharType="begin"/>
          </w:r>
          <w:r>
            <w:instrText xml:space="preserve"> PAGEREF _wrk4yiu4siiy \h </w:instrText>
          </w:r>
          <w:r>
            <w:fldChar w:fldCharType="separate"/>
          </w:r>
          <w:r>
            <w:rPr>
              <w:color w:val="000000"/>
            </w:rPr>
            <w:t>82</w:t>
          </w:r>
          <w:r>
            <w:fldChar w:fldCharType="end"/>
          </w:r>
        </w:p>
        <w:p w14:paraId="1A34E2C9" w14:textId="77777777" w:rsidR="00001BF7" w:rsidRDefault="00115F48">
          <w:pPr>
            <w:tabs>
              <w:tab w:val="right" w:pos="10800"/>
            </w:tabs>
            <w:spacing w:before="60" w:line="240" w:lineRule="auto"/>
            <w:ind w:left="1080"/>
            <w:rPr>
              <w:color w:val="000000"/>
            </w:rPr>
          </w:pPr>
          <w:hyperlink w:anchor="_3tig2wb5vtbj">
            <w:r>
              <w:rPr>
                <w:color w:val="000000"/>
              </w:rPr>
              <w:t>5.8.1.1 Keyword Search (SRS 1.2.1)</w:t>
            </w:r>
            <w:r>
              <w:rPr>
                <w:color w:val="000000"/>
              </w:rPr>
              <w:br/>
              <w:t xml:space="preserve"> A display that has a list of popular keywords that describe hikes.</w:t>
            </w:r>
          </w:hyperlink>
          <w:r>
            <w:rPr>
              <w:color w:val="000000"/>
            </w:rPr>
            <w:tab/>
          </w:r>
          <w:r>
            <w:fldChar w:fldCharType="begin"/>
          </w:r>
          <w:r>
            <w:instrText xml:space="preserve"> PAGEREF _3tig2wb5vtbj \h </w:instrText>
          </w:r>
          <w:r>
            <w:fldChar w:fldCharType="separate"/>
          </w:r>
          <w:r>
            <w:rPr>
              <w:color w:val="000000"/>
            </w:rPr>
            <w:t>82</w:t>
          </w:r>
          <w:r>
            <w:fldChar w:fldCharType="end"/>
          </w:r>
        </w:p>
        <w:p w14:paraId="79ECF363" w14:textId="77777777" w:rsidR="00001BF7" w:rsidRDefault="00115F48">
          <w:pPr>
            <w:tabs>
              <w:tab w:val="right" w:pos="10800"/>
            </w:tabs>
            <w:spacing w:before="60" w:line="240" w:lineRule="auto"/>
            <w:ind w:left="1080"/>
            <w:rPr>
              <w:color w:val="000000"/>
            </w:rPr>
          </w:pPr>
          <w:hyperlink w:anchor="_vic6ufa92e3a">
            <w:r>
              <w:rPr>
                <w:color w:val="000000"/>
              </w:rPr>
              <w:t>5.8.1.1.2 Hike Recommendations (SRS 3.2.7)</w:t>
            </w:r>
          </w:hyperlink>
          <w:r>
            <w:rPr>
              <w:color w:val="000000"/>
            </w:rPr>
            <w:tab/>
          </w:r>
          <w:r>
            <w:fldChar w:fldCharType="begin"/>
          </w:r>
          <w:r>
            <w:instrText xml:space="preserve"> PAGEREF _vic6ufa92e3a \h </w:instrText>
          </w:r>
          <w:r>
            <w:fldChar w:fldCharType="separate"/>
          </w:r>
          <w:r>
            <w:rPr>
              <w:color w:val="000000"/>
            </w:rPr>
            <w:t>82</w:t>
          </w:r>
          <w:r>
            <w:fldChar w:fldCharType="end"/>
          </w:r>
        </w:p>
        <w:p w14:paraId="124209EA" w14:textId="77777777" w:rsidR="00001BF7" w:rsidRDefault="00115F48">
          <w:pPr>
            <w:tabs>
              <w:tab w:val="right" w:pos="10800"/>
            </w:tabs>
            <w:spacing w:before="60" w:line="240" w:lineRule="auto"/>
            <w:ind w:left="1080"/>
            <w:rPr>
              <w:color w:val="000000"/>
            </w:rPr>
          </w:pPr>
          <w:hyperlink w:anchor="_yiqe3pxfxna7">
            <w:r>
              <w:rPr>
                <w:color w:val="000000"/>
              </w:rPr>
              <w:t>5.8.1.3 Favorites Button (SRS 3.2.6.1)</w:t>
            </w:r>
          </w:hyperlink>
          <w:r>
            <w:rPr>
              <w:color w:val="000000"/>
            </w:rPr>
            <w:tab/>
          </w:r>
          <w:r>
            <w:fldChar w:fldCharType="begin"/>
          </w:r>
          <w:r>
            <w:instrText xml:space="preserve"> PAGEREF _yiqe3pxfxna7 \h </w:instrText>
          </w:r>
          <w:r>
            <w:fldChar w:fldCharType="separate"/>
          </w:r>
          <w:r>
            <w:rPr>
              <w:color w:val="000000"/>
            </w:rPr>
            <w:t>83</w:t>
          </w:r>
          <w:r>
            <w:fldChar w:fldCharType="end"/>
          </w:r>
        </w:p>
        <w:p w14:paraId="0A830DAF" w14:textId="77777777" w:rsidR="00001BF7" w:rsidRDefault="00115F48">
          <w:pPr>
            <w:tabs>
              <w:tab w:val="right" w:pos="10800"/>
            </w:tabs>
            <w:spacing w:before="60" w:line="240" w:lineRule="auto"/>
            <w:ind w:left="1440"/>
            <w:rPr>
              <w:color w:val="000000"/>
            </w:rPr>
          </w:pPr>
          <w:hyperlink w:anchor="_jzotb1hds6fu">
            <w:r>
              <w:rPr>
                <w:color w:val="000000"/>
              </w:rPr>
              <w:t>5.8.1.3.1 Save as Favorite</w:t>
            </w:r>
          </w:hyperlink>
          <w:r>
            <w:rPr>
              <w:color w:val="000000"/>
            </w:rPr>
            <w:tab/>
          </w:r>
          <w:r>
            <w:fldChar w:fldCharType="begin"/>
          </w:r>
          <w:r>
            <w:instrText xml:space="preserve"> PAGEREF _jzotb1hds6fu \h </w:instrText>
          </w:r>
          <w:r>
            <w:fldChar w:fldCharType="separate"/>
          </w:r>
          <w:r>
            <w:rPr>
              <w:color w:val="000000"/>
            </w:rPr>
            <w:t>83</w:t>
          </w:r>
          <w:r>
            <w:fldChar w:fldCharType="end"/>
          </w:r>
        </w:p>
        <w:p w14:paraId="60B0A47A" w14:textId="77777777" w:rsidR="00001BF7" w:rsidRDefault="00115F48">
          <w:pPr>
            <w:tabs>
              <w:tab w:val="right" w:pos="10800"/>
            </w:tabs>
            <w:spacing w:before="60" w:line="240" w:lineRule="auto"/>
            <w:ind w:left="1440"/>
            <w:rPr>
              <w:color w:val="000000"/>
            </w:rPr>
          </w:pPr>
          <w:hyperlink w:anchor="_90hxyn8fzb1y">
            <w:r>
              <w:rPr>
                <w:color w:val="000000"/>
              </w:rPr>
              <w:t>5.8.1.3.2 Favorites Button</w:t>
            </w:r>
          </w:hyperlink>
          <w:r>
            <w:rPr>
              <w:color w:val="000000"/>
            </w:rPr>
            <w:tab/>
          </w:r>
          <w:r>
            <w:fldChar w:fldCharType="begin"/>
          </w:r>
          <w:r>
            <w:instrText xml:space="preserve"> PAGEREF _90hxyn8fzb1y \h </w:instrText>
          </w:r>
          <w:r>
            <w:fldChar w:fldCharType="separate"/>
          </w:r>
          <w:r>
            <w:rPr>
              <w:color w:val="000000"/>
            </w:rPr>
            <w:t>84</w:t>
          </w:r>
          <w:r>
            <w:fldChar w:fldCharType="end"/>
          </w:r>
        </w:p>
        <w:p w14:paraId="73A2B51C" w14:textId="77777777" w:rsidR="00001BF7" w:rsidRDefault="00115F48">
          <w:pPr>
            <w:tabs>
              <w:tab w:val="right" w:pos="10800"/>
            </w:tabs>
            <w:spacing w:before="60" w:line="240" w:lineRule="auto"/>
            <w:ind w:left="1080"/>
            <w:rPr>
              <w:color w:val="000000"/>
            </w:rPr>
          </w:pPr>
          <w:hyperlink w:anchor="_2xfcsvqnlhgd">
            <w:r>
              <w:rPr>
                <w:color w:val="000000"/>
              </w:rPr>
              <w:t>5.8.1.4 Hike Card (SRS 3.2.2)</w:t>
            </w:r>
          </w:hyperlink>
          <w:r>
            <w:rPr>
              <w:color w:val="000000"/>
            </w:rPr>
            <w:tab/>
          </w:r>
          <w:r>
            <w:fldChar w:fldCharType="begin"/>
          </w:r>
          <w:r>
            <w:instrText xml:space="preserve"> PAGEREF _2xfcsvqnlhgd \h </w:instrText>
          </w:r>
          <w:r>
            <w:fldChar w:fldCharType="separate"/>
          </w:r>
          <w:r>
            <w:rPr>
              <w:color w:val="000000"/>
            </w:rPr>
            <w:t>84</w:t>
          </w:r>
          <w:r>
            <w:fldChar w:fldCharType="end"/>
          </w:r>
        </w:p>
        <w:p w14:paraId="440AD661" w14:textId="77777777" w:rsidR="00001BF7" w:rsidRDefault="00115F48">
          <w:pPr>
            <w:tabs>
              <w:tab w:val="right" w:pos="10800"/>
            </w:tabs>
            <w:spacing w:before="60" w:line="240" w:lineRule="auto"/>
            <w:rPr>
              <w:color w:val="000000"/>
            </w:rPr>
          </w:pPr>
          <w:hyperlink w:anchor="_zhwzkip4pat4">
            <w:r>
              <w:rPr>
                <w:color w:val="000000"/>
              </w:rPr>
              <w:t>5.8.2 Hike Page</w:t>
            </w:r>
          </w:hyperlink>
          <w:r>
            <w:rPr>
              <w:color w:val="000000"/>
            </w:rPr>
            <w:tab/>
          </w:r>
          <w:r>
            <w:fldChar w:fldCharType="begin"/>
          </w:r>
          <w:r>
            <w:instrText xml:space="preserve"> PAGEREF _zhwzkip4pat4 \h </w:instrText>
          </w:r>
          <w:r>
            <w:fldChar w:fldCharType="separate"/>
          </w:r>
          <w:r>
            <w:rPr>
              <w:color w:val="000000"/>
            </w:rPr>
            <w:t>85</w:t>
          </w:r>
          <w:r>
            <w:fldChar w:fldCharType="end"/>
          </w:r>
        </w:p>
        <w:p w14:paraId="6ECF0D98" w14:textId="77777777" w:rsidR="00001BF7" w:rsidRDefault="00115F48">
          <w:pPr>
            <w:tabs>
              <w:tab w:val="right" w:pos="10800"/>
            </w:tabs>
            <w:spacing w:before="60" w:line="240" w:lineRule="auto"/>
            <w:ind w:left="1080"/>
            <w:rPr>
              <w:color w:val="000000"/>
            </w:rPr>
          </w:pPr>
          <w:hyperlink w:anchor="_ltrfegx3v0t3">
            <w:r>
              <w:rPr>
                <w:color w:val="000000"/>
              </w:rPr>
              <w:t>5.8.2.1 Hike Photos</w:t>
            </w:r>
          </w:hyperlink>
          <w:r>
            <w:rPr>
              <w:color w:val="000000"/>
            </w:rPr>
            <w:tab/>
          </w:r>
          <w:r>
            <w:fldChar w:fldCharType="begin"/>
          </w:r>
          <w:r>
            <w:instrText xml:space="preserve"> PAGEREF _ltrfegx3v0t3 \h </w:instrText>
          </w:r>
          <w:r>
            <w:fldChar w:fldCharType="separate"/>
          </w:r>
          <w:r>
            <w:rPr>
              <w:color w:val="000000"/>
            </w:rPr>
            <w:t>85</w:t>
          </w:r>
          <w:r>
            <w:fldChar w:fldCharType="end"/>
          </w:r>
        </w:p>
        <w:p w14:paraId="18496F91" w14:textId="77777777" w:rsidR="00001BF7" w:rsidRDefault="00115F48">
          <w:pPr>
            <w:tabs>
              <w:tab w:val="right" w:pos="10800"/>
            </w:tabs>
            <w:spacing w:before="60" w:line="240" w:lineRule="auto"/>
            <w:ind w:left="1080"/>
            <w:rPr>
              <w:color w:val="000000"/>
            </w:rPr>
          </w:pPr>
          <w:hyperlink w:anchor="_j45gi7dqzj1i">
            <w:r>
              <w:rPr>
                <w:color w:val="000000"/>
              </w:rPr>
              <w:t>5.8</w:t>
            </w:r>
            <w:r>
              <w:rPr>
                <w:color w:val="000000"/>
              </w:rPr>
              <w:t>.2.2 Hike Difficulty</w:t>
            </w:r>
          </w:hyperlink>
          <w:r>
            <w:rPr>
              <w:color w:val="000000"/>
            </w:rPr>
            <w:tab/>
          </w:r>
          <w:r>
            <w:fldChar w:fldCharType="begin"/>
          </w:r>
          <w:r>
            <w:instrText xml:space="preserve"> PAGEREF _j45gi7dqzj1i \h </w:instrText>
          </w:r>
          <w:r>
            <w:fldChar w:fldCharType="separate"/>
          </w:r>
          <w:r>
            <w:rPr>
              <w:color w:val="000000"/>
            </w:rPr>
            <w:t>86</w:t>
          </w:r>
          <w:r>
            <w:fldChar w:fldCharType="end"/>
          </w:r>
        </w:p>
        <w:p w14:paraId="5449BE27" w14:textId="77777777" w:rsidR="00001BF7" w:rsidRDefault="00115F48">
          <w:pPr>
            <w:tabs>
              <w:tab w:val="right" w:pos="10800"/>
            </w:tabs>
            <w:spacing w:before="60" w:line="240" w:lineRule="auto"/>
            <w:ind w:left="1080"/>
            <w:rPr>
              <w:color w:val="000000"/>
            </w:rPr>
          </w:pPr>
          <w:hyperlink w:anchor="_jb15zqkerzo5">
            <w:r>
              <w:rPr>
                <w:color w:val="000000"/>
              </w:rPr>
              <w:t>5.8.2.3 Hiker Traffic</w:t>
            </w:r>
          </w:hyperlink>
          <w:r>
            <w:rPr>
              <w:color w:val="000000"/>
            </w:rPr>
            <w:tab/>
          </w:r>
          <w:r>
            <w:fldChar w:fldCharType="begin"/>
          </w:r>
          <w:r>
            <w:instrText xml:space="preserve"> PAGEREF _jb15zqkerzo5 \h </w:instrText>
          </w:r>
          <w:r>
            <w:fldChar w:fldCharType="separate"/>
          </w:r>
          <w:r>
            <w:rPr>
              <w:color w:val="000000"/>
            </w:rPr>
            <w:t>87</w:t>
          </w:r>
          <w:r>
            <w:fldChar w:fldCharType="end"/>
          </w:r>
        </w:p>
        <w:p w14:paraId="2C10CC04" w14:textId="77777777" w:rsidR="00001BF7" w:rsidRDefault="00115F48">
          <w:pPr>
            <w:tabs>
              <w:tab w:val="right" w:pos="10800"/>
            </w:tabs>
            <w:spacing w:before="60" w:line="240" w:lineRule="auto"/>
            <w:ind w:left="1080"/>
            <w:rPr>
              <w:color w:val="000000"/>
            </w:rPr>
          </w:pPr>
          <w:hyperlink w:anchor="_rkoeikpfursl">
            <w:r>
              <w:rPr>
                <w:color w:val="000000"/>
              </w:rPr>
              <w:t>5.8.2.4 Hike Classification</w:t>
            </w:r>
          </w:hyperlink>
          <w:r>
            <w:rPr>
              <w:color w:val="000000"/>
            </w:rPr>
            <w:tab/>
          </w:r>
          <w:r>
            <w:fldChar w:fldCharType="begin"/>
          </w:r>
          <w:r>
            <w:instrText xml:space="preserve"> PAGEREF _rkoeikpfursl \h </w:instrText>
          </w:r>
          <w:r>
            <w:fldChar w:fldCharType="separate"/>
          </w:r>
          <w:r>
            <w:rPr>
              <w:color w:val="000000"/>
            </w:rPr>
            <w:t>88</w:t>
          </w:r>
          <w:r>
            <w:fldChar w:fldCharType="end"/>
          </w:r>
        </w:p>
        <w:p w14:paraId="1B6F73DF" w14:textId="77777777" w:rsidR="00001BF7" w:rsidRDefault="00115F48">
          <w:pPr>
            <w:tabs>
              <w:tab w:val="right" w:pos="10800"/>
            </w:tabs>
            <w:spacing w:before="60" w:line="240" w:lineRule="auto"/>
            <w:ind w:left="1080"/>
            <w:rPr>
              <w:color w:val="000000"/>
            </w:rPr>
          </w:pPr>
          <w:hyperlink w:anchor="_lhnnjpdw5cxu">
            <w:r>
              <w:rPr>
                <w:color w:val="000000"/>
              </w:rPr>
              <w:t>5.8.2.5 Download Map (SRS 3.4.1)</w:t>
            </w:r>
          </w:hyperlink>
          <w:r>
            <w:rPr>
              <w:color w:val="000000"/>
            </w:rPr>
            <w:tab/>
          </w:r>
          <w:r>
            <w:fldChar w:fldCharType="begin"/>
          </w:r>
          <w:r>
            <w:instrText xml:space="preserve"> PAGEREF _lh</w:instrText>
          </w:r>
          <w:r>
            <w:instrText xml:space="preserve">nnjpdw5cxu \h </w:instrText>
          </w:r>
          <w:r>
            <w:fldChar w:fldCharType="separate"/>
          </w:r>
          <w:r>
            <w:rPr>
              <w:color w:val="000000"/>
            </w:rPr>
            <w:t>89</w:t>
          </w:r>
          <w:r>
            <w:fldChar w:fldCharType="end"/>
          </w:r>
        </w:p>
        <w:p w14:paraId="1DBCF141" w14:textId="77777777" w:rsidR="00001BF7" w:rsidRDefault="00115F48">
          <w:pPr>
            <w:tabs>
              <w:tab w:val="right" w:pos="10800"/>
            </w:tabs>
            <w:spacing w:before="60" w:line="240" w:lineRule="auto"/>
            <w:ind w:left="1080"/>
            <w:rPr>
              <w:color w:val="000000"/>
            </w:rPr>
          </w:pPr>
          <w:hyperlink w:anchor="_pkgv9tfzto8c">
            <w:r>
              <w:rPr>
                <w:color w:val="000000"/>
              </w:rPr>
              <w:t>5.8.2.6 Flag Inappropriate Content (SRS 3.4.3)</w:t>
            </w:r>
          </w:hyperlink>
          <w:r>
            <w:rPr>
              <w:color w:val="000000"/>
            </w:rPr>
            <w:tab/>
          </w:r>
          <w:r>
            <w:fldChar w:fldCharType="begin"/>
          </w:r>
          <w:r>
            <w:instrText xml:space="preserve"> PAGEREF _pkgv9tfzto8c \h </w:instrText>
          </w:r>
          <w:r>
            <w:fldChar w:fldCharType="separate"/>
          </w:r>
          <w:r>
            <w:rPr>
              <w:color w:val="000000"/>
            </w:rPr>
            <w:t>90</w:t>
          </w:r>
          <w:r>
            <w:fldChar w:fldCharType="end"/>
          </w:r>
        </w:p>
        <w:p w14:paraId="748009C6" w14:textId="77777777" w:rsidR="00001BF7" w:rsidRDefault="00115F48">
          <w:pPr>
            <w:tabs>
              <w:tab w:val="right" w:pos="10800"/>
            </w:tabs>
            <w:spacing w:before="60" w:line="240" w:lineRule="auto"/>
            <w:ind w:left="1080"/>
            <w:rPr>
              <w:color w:val="000000"/>
            </w:rPr>
          </w:pPr>
          <w:hyperlink w:anchor="_w1ynqtokfiux">
            <w:r>
              <w:rPr>
                <w:color w:val="000000"/>
              </w:rPr>
              <w:t>5.8.2.7 Weather Information   (SRS 3.6.4)</w:t>
            </w:r>
          </w:hyperlink>
          <w:r>
            <w:rPr>
              <w:color w:val="000000"/>
            </w:rPr>
            <w:tab/>
          </w:r>
          <w:r>
            <w:fldChar w:fldCharType="begin"/>
          </w:r>
          <w:r>
            <w:instrText xml:space="preserve"> PAGEREF _w1ynqtokfiux \h </w:instrText>
          </w:r>
          <w:r>
            <w:fldChar w:fldCharType="separate"/>
          </w:r>
          <w:r>
            <w:rPr>
              <w:color w:val="000000"/>
            </w:rPr>
            <w:t>91</w:t>
          </w:r>
          <w:r>
            <w:fldChar w:fldCharType="end"/>
          </w:r>
        </w:p>
        <w:p w14:paraId="6F03F5DA" w14:textId="77777777" w:rsidR="00001BF7" w:rsidRDefault="00115F48">
          <w:pPr>
            <w:tabs>
              <w:tab w:val="right" w:pos="10800"/>
            </w:tabs>
            <w:spacing w:before="60" w:line="240" w:lineRule="auto"/>
            <w:rPr>
              <w:color w:val="000000"/>
            </w:rPr>
          </w:pPr>
          <w:hyperlink w:anchor="_7d3rutdm8ta6">
            <w:r>
              <w:rPr>
                <w:color w:val="000000"/>
              </w:rPr>
              <w:t>5.8.3 Camera Page</w:t>
            </w:r>
          </w:hyperlink>
          <w:r>
            <w:rPr>
              <w:color w:val="000000"/>
            </w:rPr>
            <w:tab/>
          </w:r>
          <w:r>
            <w:fldChar w:fldCharType="begin"/>
          </w:r>
          <w:r>
            <w:instrText xml:space="preserve"> PAGEREF _7d3rutdm8ta6 \h </w:instrText>
          </w:r>
          <w:r>
            <w:fldChar w:fldCharType="separate"/>
          </w:r>
          <w:r>
            <w:rPr>
              <w:color w:val="000000"/>
            </w:rPr>
            <w:t>92</w:t>
          </w:r>
          <w:r>
            <w:fldChar w:fldCharType="end"/>
          </w:r>
        </w:p>
        <w:p w14:paraId="05FB8F08" w14:textId="77777777" w:rsidR="00001BF7" w:rsidRDefault="00115F48">
          <w:pPr>
            <w:tabs>
              <w:tab w:val="right" w:pos="10800"/>
            </w:tabs>
            <w:spacing w:before="60" w:line="240" w:lineRule="auto"/>
            <w:ind w:left="1080"/>
            <w:rPr>
              <w:color w:val="000000"/>
            </w:rPr>
          </w:pPr>
          <w:hyperlink w:anchor="_zf56gofwfcxx">
            <w:r>
              <w:rPr>
                <w:color w:val="000000"/>
              </w:rPr>
              <w:t>5.8.3</w:t>
            </w:r>
            <w:r>
              <w:rPr>
                <w:color w:val="000000"/>
              </w:rPr>
              <w:t>.1 Camera View (SRS 1.2.14)</w:t>
            </w:r>
          </w:hyperlink>
          <w:r>
            <w:rPr>
              <w:color w:val="000000"/>
            </w:rPr>
            <w:tab/>
          </w:r>
          <w:r>
            <w:fldChar w:fldCharType="begin"/>
          </w:r>
          <w:r>
            <w:instrText xml:space="preserve"> PAGEREF _zf56gofwfcxx \h </w:instrText>
          </w:r>
          <w:r>
            <w:fldChar w:fldCharType="separate"/>
          </w:r>
          <w:r>
            <w:rPr>
              <w:color w:val="000000"/>
            </w:rPr>
            <w:t>92</w:t>
          </w:r>
          <w:r>
            <w:fldChar w:fldCharType="end"/>
          </w:r>
        </w:p>
        <w:p w14:paraId="1EAAC980" w14:textId="77777777" w:rsidR="00001BF7" w:rsidRDefault="00115F48">
          <w:pPr>
            <w:tabs>
              <w:tab w:val="right" w:pos="10800"/>
            </w:tabs>
            <w:spacing w:before="60" w:line="240" w:lineRule="auto"/>
            <w:ind w:left="1080"/>
            <w:rPr>
              <w:color w:val="000000"/>
            </w:rPr>
          </w:pPr>
          <w:hyperlink w:anchor="_wj00aolt7bb">
            <w:r>
              <w:rPr>
                <w:color w:val="000000"/>
              </w:rPr>
              <w:t>5.8.3.2 Switch Camera Button</w:t>
            </w:r>
          </w:hyperlink>
          <w:r>
            <w:rPr>
              <w:color w:val="000000"/>
            </w:rPr>
            <w:tab/>
          </w:r>
          <w:r>
            <w:fldChar w:fldCharType="begin"/>
          </w:r>
          <w:r>
            <w:instrText xml:space="preserve"> PAGEREF _wj00aolt7bb \h </w:instrText>
          </w:r>
          <w:r>
            <w:fldChar w:fldCharType="separate"/>
          </w:r>
          <w:r>
            <w:rPr>
              <w:color w:val="000000"/>
            </w:rPr>
            <w:t>92</w:t>
          </w:r>
          <w:r>
            <w:fldChar w:fldCharType="end"/>
          </w:r>
        </w:p>
        <w:p w14:paraId="1900F1B1" w14:textId="77777777" w:rsidR="00001BF7" w:rsidRDefault="00115F48">
          <w:pPr>
            <w:tabs>
              <w:tab w:val="right" w:pos="10800"/>
            </w:tabs>
            <w:spacing w:before="60" w:line="240" w:lineRule="auto"/>
            <w:ind w:left="1080"/>
            <w:rPr>
              <w:color w:val="000000"/>
            </w:rPr>
          </w:pPr>
          <w:hyperlink w:anchor="_7e6wzak8423o">
            <w:r>
              <w:rPr>
                <w:color w:val="000000"/>
              </w:rPr>
              <w:t>5.8.3.3 Take Picture Button</w:t>
            </w:r>
          </w:hyperlink>
          <w:r>
            <w:rPr>
              <w:color w:val="000000"/>
            </w:rPr>
            <w:tab/>
          </w:r>
          <w:r>
            <w:fldChar w:fldCharType="begin"/>
          </w:r>
          <w:r>
            <w:instrText xml:space="preserve"> PAGEREF _7e6wzak8423o \h </w:instrText>
          </w:r>
          <w:r>
            <w:fldChar w:fldCharType="separate"/>
          </w:r>
          <w:r>
            <w:rPr>
              <w:color w:val="000000"/>
            </w:rPr>
            <w:t>92</w:t>
          </w:r>
          <w:r>
            <w:fldChar w:fldCharType="end"/>
          </w:r>
        </w:p>
        <w:p w14:paraId="5444E3FF" w14:textId="77777777" w:rsidR="00001BF7" w:rsidRDefault="00115F48">
          <w:pPr>
            <w:tabs>
              <w:tab w:val="right" w:pos="10800"/>
            </w:tabs>
            <w:spacing w:before="60" w:line="240" w:lineRule="auto"/>
            <w:rPr>
              <w:color w:val="000000"/>
            </w:rPr>
          </w:pPr>
          <w:hyperlink w:anchor="_fgcqbtqo4yvo">
            <w:r>
              <w:rPr>
                <w:color w:val="000000"/>
              </w:rPr>
              <w:t>5.8.4 Write Review Page</w:t>
            </w:r>
          </w:hyperlink>
          <w:r>
            <w:rPr>
              <w:color w:val="000000"/>
            </w:rPr>
            <w:tab/>
          </w:r>
          <w:r>
            <w:fldChar w:fldCharType="begin"/>
          </w:r>
          <w:r>
            <w:instrText xml:space="preserve"> PAGERE</w:instrText>
          </w:r>
          <w:r>
            <w:instrText xml:space="preserve">F _fgcqbtqo4yvo \h </w:instrText>
          </w:r>
          <w:r>
            <w:fldChar w:fldCharType="separate"/>
          </w:r>
          <w:r>
            <w:rPr>
              <w:color w:val="000000"/>
            </w:rPr>
            <w:t>93</w:t>
          </w:r>
          <w:r>
            <w:fldChar w:fldCharType="end"/>
          </w:r>
        </w:p>
        <w:p w14:paraId="71EB9F86" w14:textId="77777777" w:rsidR="00001BF7" w:rsidRDefault="00115F48">
          <w:pPr>
            <w:tabs>
              <w:tab w:val="right" w:pos="10800"/>
            </w:tabs>
            <w:spacing w:before="60" w:line="240" w:lineRule="auto"/>
            <w:ind w:left="1080"/>
            <w:rPr>
              <w:color w:val="000000"/>
            </w:rPr>
          </w:pPr>
          <w:hyperlink w:anchor="_pndmvgwie419">
            <w:r>
              <w:rPr>
                <w:color w:val="000000"/>
              </w:rPr>
              <w:t>5.8.4.1 Review panel (SRS 3.2.3)</w:t>
            </w:r>
          </w:hyperlink>
          <w:r>
            <w:rPr>
              <w:color w:val="000000"/>
            </w:rPr>
            <w:tab/>
          </w:r>
          <w:r>
            <w:fldChar w:fldCharType="begin"/>
          </w:r>
          <w:r>
            <w:instrText xml:space="preserve"> PAGEREF _pndmvgwie419 \h </w:instrText>
          </w:r>
          <w:r>
            <w:fldChar w:fldCharType="separate"/>
          </w:r>
          <w:r>
            <w:rPr>
              <w:color w:val="000000"/>
            </w:rPr>
            <w:t>93</w:t>
          </w:r>
          <w:r>
            <w:fldChar w:fldCharType="end"/>
          </w:r>
        </w:p>
        <w:p w14:paraId="7753DB7A" w14:textId="77777777" w:rsidR="00001BF7" w:rsidRDefault="00115F48">
          <w:pPr>
            <w:tabs>
              <w:tab w:val="right" w:pos="10800"/>
            </w:tabs>
            <w:spacing w:before="60" w:line="240" w:lineRule="auto"/>
            <w:ind w:left="1080"/>
            <w:rPr>
              <w:color w:val="000000"/>
            </w:rPr>
          </w:pPr>
          <w:hyperlink w:anchor="_aps1zt92lz2g">
            <w:r>
              <w:rPr>
                <w:color w:val="000000"/>
              </w:rPr>
              <w:t>5.8.4.2 Submit Review Button (SRS 3.2.3)</w:t>
            </w:r>
          </w:hyperlink>
          <w:r>
            <w:rPr>
              <w:color w:val="000000"/>
            </w:rPr>
            <w:tab/>
          </w:r>
          <w:r>
            <w:fldChar w:fldCharType="begin"/>
          </w:r>
          <w:r>
            <w:instrText xml:space="preserve"> PAGEREF _aps1zt92lz2g \h </w:instrText>
          </w:r>
          <w:r>
            <w:fldChar w:fldCharType="separate"/>
          </w:r>
          <w:r>
            <w:rPr>
              <w:color w:val="000000"/>
            </w:rPr>
            <w:t>94</w:t>
          </w:r>
          <w:r>
            <w:fldChar w:fldCharType="end"/>
          </w:r>
        </w:p>
        <w:p w14:paraId="6717C4A3" w14:textId="77777777" w:rsidR="00001BF7" w:rsidRDefault="00115F48">
          <w:pPr>
            <w:tabs>
              <w:tab w:val="right" w:pos="10800"/>
            </w:tabs>
            <w:spacing w:before="200" w:line="240" w:lineRule="auto"/>
            <w:ind w:left="0"/>
            <w:rPr>
              <w:b/>
              <w:color w:val="000000"/>
            </w:rPr>
          </w:pPr>
          <w:hyperlink w:anchor="_m3pxewmv08u3">
            <w:r>
              <w:rPr>
                <w:b/>
                <w:color w:val="000000"/>
              </w:rPr>
              <w:t>5.9 Structure</w:t>
            </w:r>
          </w:hyperlink>
          <w:r>
            <w:rPr>
              <w:b/>
              <w:color w:val="000000"/>
            </w:rPr>
            <w:tab/>
          </w:r>
          <w:r>
            <w:fldChar w:fldCharType="begin"/>
          </w:r>
          <w:r>
            <w:instrText xml:space="preserve"> PAGEREF _m3pxewmv08u3 \h </w:instrText>
          </w:r>
          <w:r>
            <w:fldChar w:fldCharType="separate"/>
          </w:r>
          <w:r>
            <w:rPr>
              <w:b/>
              <w:color w:val="000000"/>
            </w:rPr>
            <w:t>94</w:t>
          </w:r>
          <w:r>
            <w:fldChar w:fldCharType="end"/>
          </w:r>
        </w:p>
        <w:p w14:paraId="15DFA205" w14:textId="77777777" w:rsidR="00001BF7" w:rsidRDefault="00115F48">
          <w:pPr>
            <w:tabs>
              <w:tab w:val="right" w:pos="10800"/>
            </w:tabs>
            <w:spacing w:before="60" w:line="240" w:lineRule="auto"/>
            <w:ind w:left="360"/>
            <w:rPr>
              <w:color w:val="000000"/>
            </w:rPr>
          </w:pPr>
          <w:hyperlink w:anchor="_v5l1viaxo54k">
            <w:r>
              <w:rPr>
                <w:color w:val="000000"/>
              </w:rPr>
              <w:t>5.9.1 Trail Class (SRS 1.2.2-1.2.8, 3.2.2)</w:t>
            </w:r>
          </w:hyperlink>
          <w:r>
            <w:rPr>
              <w:color w:val="000000"/>
            </w:rPr>
            <w:tab/>
          </w:r>
          <w:r>
            <w:fldChar w:fldCharType="begin"/>
          </w:r>
          <w:r>
            <w:instrText xml:space="preserve"> PAGEREF _v5l1viaxo54k \h </w:instrText>
          </w:r>
          <w:r>
            <w:fldChar w:fldCharType="separate"/>
          </w:r>
          <w:r>
            <w:rPr>
              <w:color w:val="000000"/>
            </w:rPr>
            <w:t>94</w:t>
          </w:r>
          <w:r>
            <w:fldChar w:fldCharType="end"/>
          </w:r>
        </w:p>
        <w:p w14:paraId="3F575682" w14:textId="77777777" w:rsidR="00001BF7" w:rsidRDefault="00115F48">
          <w:pPr>
            <w:tabs>
              <w:tab w:val="right" w:pos="10800"/>
            </w:tabs>
            <w:spacing w:before="60" w:line="240" w:lineRule="auto"/>
            <w:ind w:left="360"/>
            <w:rPr>
              <w:color w:val="000000"/>
            </w:rPr>
          </w:pPr>
          <w:hyperlink w:anchor="_dc98ucyvxjh1">
            <w:r>
              <w:rPr>
                <w:color w:val="000000"/>
              </w:rPr>
              <w:t>5.9.2 User Class (SRS 3.2.6)</w:t>
            </w:r>
          </w:hyperlink>
          <w:r>
            <w:rPr>
              <w:color w:val="000000"/>
            </w:rPr>
            <w:tab/>
          </w:r>
          <w:r>
            <w:fldChar w:fldCharType="begin"/>
          </w:r>
          <w:r>
            <w:instrText xml:space="preserve"> PAGEREF _dc98ucyvxjh1 \h </w:instrText>
          </w:r>
          <w:r>
            <w:fldChar w:fldCharType="separate"/>
          </w:r>
          <w:r>
            <w:rPr>
              <w:color w:val="000000"/>
            </w:rPr>
            <w:t>95</w:t>
          </w:r>
          <w:r>
            <w:fldChar w:fldCharType="end"/>
          </w:r>
        </w:p>
        <w:p w14:paraId="149E9804" w14:textId="77777777" w:rsidR="00001BF7" w:rsidRDefault="00115F48">
          <w:pPr>
            <w:tabs>
              <w:tab w:val="right" w:pos="10800"/>
            </w:tabs>
            <w:spacing w:before="60" w:line="240" w:lineRule="auto"/>
            <w:ind w:left="360"/>
            <w:rPr>
              <w:color w:val="000000"/>
            </w:rPr>
          </w:pPr>
          <w:hyperlink w:anchor="_dr6jdm3mzzog">
            <w:r>
              <w:rPr>
                <w:color w:val="000000"/>
              </w:rPr>
              <w:t>5.9.3 Review Class (SRS 1.2.12, 3.4.3)</w:t>
            </w:r>
          </w:hyperlink>
          <w:r>
            <w:rPr>
              <w:color w:val="000000"/>
            </w:rPr>
            <w:tab/>
          </w:r>
          <w:r>
            <w:fldChar w:fldCharType="begin"/>
          </w:r>
          <w:r>
            <w:instrText xml:space="preserve"> PAGEREF _dr6jdm3mzzog \h </w:instrText>
          </w:r>
          <w:r>
            <w:fldChar w:fldCharType="separate"/>
          </w:r>
          <w:r>
            <w:rPr>
              <w:color w:val="000000"/>
            </w:rPr>
            <w:t>96</w:t>
          </w:r>
          <w:r>
            <w:fldChar w:fldCharType="end"/>
          </w:r>
        </w:p>
        <w:p w14:paraId="233A7C50" w14:textId="77777777" w:rsidR="00001BF7" w:rsidRDefault="00115F48">
          <w:pPr>
            <w:tabs>
              <w:tab w:val="right" w:pos="10800"/>
            </w:tabs>
            <w:spacing w:before="60" w:line="240" w:lineRule="auto"/>
            <w:ind w:left="360"/>
            <w:rPr>
              <w:color w:val="000000"/>
            </w:rPr>
          </w:pPr>
          <w:hyperlink w:anchor="_7euyk7jqk5kr">
            <w:r>
              <w:rPr>
                <w:color w:val="000000"/>
              </w:rPr>
              <w:t>5.9.4 Comment Class (SRS 3.2.3)</w:t>
            </w:r>
          </w:hyperlink>
          <w:r>
            <w:rPr>
              <w:color w:val="000000"/>
            </w:rPr>
            <w:tab/>
          </w:r>
          <w:r>
            <w:fldChar w:fldCharType="begin"/>
          </w:r>
          <w:r>
            <w:instrText xml:space="preserve"> PAGEREF _7euyk7jqk5kr \h </w:instrText>
          </w:r>
          <w:r>
            <w:fldChar w:fldCharType="separate"/>
          </w:r>
          <w:r>
            <w:rPr>
              <w:color w:val="000000"/>
            </w:rPr>
            <w:t>97</w:t>
          </w:r>
          <w:r>
            <w:fldChar w:fldCharType="end"/>
          </w:r>
        </w:p>
        <w:p w14:paraId="15BFDF02" w14:textId="77777777" w:rsidR="00001BF7" w:rsidRDefault="00115F48">
          <w:pPr>
            <w:tabs>
              <w:tab w:val="right" w:pos="10800"/>
            </w:tabs>
            <w:spacing w:before="60" w:line="240" w:lineRule="auto"/>
            <w:ind w:left="360"/>
            <w:rPr>
              <w:color w:val="000000"/>
            </w:rPr>
          </w:pPr>
          <w:hyperlink w:anchor="_v5l1viaxo54k">
            <w:r>
              <w:rPr>
                <w:color w:val="000000"/>
              </w:rPr>
              <w:t>5.9.5 Map Class (SRS 1.2.8, 3.2.1, 3.6.4)</w:t>
            </w:r>
          </w:hyperlink>
          <w:r>
            <w:rPr>
              <w:color w:val="000000"/>
            </w:rPr>
            <w:tab/>
          </w:r>
          <w:r>
            <w:fldChar w:fldCharType="begin"/>
          </w:r>
          <w:r>
            <w:instrText xml:space="preserve"> PAGEREF _v5l1viaxo54k \h </w:instrText>
          </w:r>
          <w:r>
            <w:fldChar w:fldCharType="separate"/>
          </w:r>
          <w:r>
            <w:rPr>
              <w:color w:val="000000"/>
            </w:rPr>
            <w:t>97</w:t>
          </w:r>
          <w:r>
            <w:fldChar w:fldCharType="end"/>
          </w:r>
        </w:p>
        <w:p w14:paraId="7CDB1050" w14:textId="77777777" w:rsidR="00001BF7" w:rsidRDefault="00115F48">
          <w:pPr>
            <w:tabs>
              <w:tab w:val="right" w:pos="10800"/>
            </w:tabs>
            <w:spacing w:before="60" w:line="240" w:lineRule="auto"/>
            <w:ind w:left="360"/>
            <w:rPr>
              <w:color w:val="000000"/>
            </w:rPr>
          </w:pPr>
          <w:hyperlink w:anchor="_v5l1viaxo54k">
            <w:r>
              <w:rPr>
                <w:color w:val="000000"/>
              </w:rPr>
              <w:t>5.9.6 Pinpoint Class (SRS 1.2.8, 3.2.1)</w:t>
            </w:r>
          </w:hyperlink>
          <w:r>
            <w:rPr>
              <w:color w:val="000000"/>
            </w:rPr>
            <w:tab/>
          </w:r>
          <w:r>
            <w:fldChar w:fldCharType="begin"/>
          </w:r>
          <w:r>
            <w:instrText xml:space="preserve"> PAGEREF _v5l1viaxo54k \h </w:instrText>
          </w:r>
          <w:r>
            <w:fldChar w:fldCharType="separate"/>
          </w:r>
          <w:r>
            <w:rPr>
              <w:color w:val="000000"/>
            </w:rPr>
            <w:t>98</w:t>
          </w:r>
          <w:r>
            <w:fldChar w:fldCharType="end"/>
          </w:r>
        </w:p>
        <w:p w14:paraId="7B0DBCED" w14:textId="77777777" w:rsidR="00001BF7" w:rsidRDefault="00115F48">
          <w:pPr>
            <w:tabs>
              <w:tab w:val="right" w:pos="10800"/>
            </w:tabs>
            <w:spacing w:before="60" w:line="240" w:lineRule="auto"/>
            <w:ind w:left="360"/>
            <w:rPr>
              <w:color w:val="000000"/>
            </w:rPr>
          </w:pPr>
          <w:hyperlink w:anchor="_3g4bb7pm6x9u">
            <w:r>
              <w:rPr>
                <w:color w:val="000000"/>
              </w:rPr>
              <w:t>5</w:t>
            </w:r>
            <w:r>
              <w:rPr>
                <w:color w:val="000000"/>
              </w:rPr>
              <w:t>.9.7 Trail List Class</w:t>
            </w:r>
          </w:hyperlink>
          <w:r>
            <w:rPr>
              <w:color w:val="000000"/>
            </w:rPr>
            <w:tab/>
          </w:r>
          <w:r>
            <w:fldChar w:fldCharType="begin"/>
          </w:r>
          <w:r>
            <w:instrText xml:space="preserve"> PAGEREF _3g4bb7pm6x9u \h </w:instrText>
          </w:r>
          <w:r>
            <w:fldChar w:fldCharType="separate"/>
          </w:r>
          <w:r>
            <w:rPr>
              <w:color w:val="000000"/>
            </w:rPr>
            <w:t>98</w:t>
          </w:r>
          <w:r>
            <w:fldChar w:fldCharType="end"/>
          </w:r>
        </w:p>
        <w:p w14:paraId="5915D7A4" w14:textId="77777777" w:rsidR="00001BF7" w:rsidRDefault="00115F48">
          <w:pPr>
            <w:tabs>
              <w:tab w:val="right" w:pos="10800"/>
            </w:tabs>
            <w:spacing w:before="60" w:line="240" w:lineRule="auto"/>
            <w:ind w:left="360"/>
            <w:rPr>
              <w:color w:val="000000"/>
            </w:rPr>
          </w:pPr>
          <w:hyperlink w:anchor="_1jk5ylvlvu2d">
            <w:r>
              <w:rPr>
                <w:color w:val="000000"/>
              </w:rPr>
              <w:t>5.9.8 Feedback Class</w:t>
            </w:r>
          </w:hyperlink>
          <w:r>
            <w:rPr>
              <w:color w:val="000000"/>
            </w:rPr>
            <w:tab/>
          </w:r>
          <w:r>
            <w:fldChar w:fldCharType="begin"/>
          </w:r>
          <w:r>
            <w:instrText xml:space="preserve"> PAGEREF _1jk5ylvlvu2d \h </w:instrText>
          </w:r>
          <w:r>
            <w:fldChar w:fldCharType="separate"/>
          </w:r>
          <w:r>
            <w:rPr>
              <w:color w:val="000000"/>
            </w:rPr>
            <w:t>99</w:t>
          </w:r>
          <w:r>
            <w:fldChar w:fldCharType="end"/>
          </w:r>
        </w:p>
        <w:p w14:paraId="35FE9F0C" w14:textId="77777777" w:rsidR="00001BF7" w:rsidRDefault="00115F48">
          <w:pPr>
            <w:tabs>
              <w:tab w:val="right" w:pos="10800"/>
            </w:tabs>
            <w:spacing w:before="200" w:line="240" w:lineRule="auto"/>
            <w:ind w:left="0"/>
            <w:rPr>
              <w:b/>
              <w:color w:val="000000"/>
            </w:rPr>
          </w:pPr>
          <w:hyperlink w:anchor="_j5x2l971jbhh">
            <w:r>
              <w:rPr>
                <w:b/>
                <w:color w:val="000000"/>
              </w:rPr>
              <w:t>5.10 Interaction</w:t>
            </w:r>
          </w:hyperlink>
          <w:r>
            <w:rPr>
              <w:b/>
              <w:color w:val="000000"/>
            </w:rPr>
            <w:tab/>
          </w:r>
          <w:r>
            <w:fldChar w:fldCharType="begin"/>
          </w:r>
          <w:r>
            <w:instrText xml:space="preserve"> PAGEREF _j5x2l971jbhh \h </w:instrText>
          </w:r>
          <w:r>
            <w:fldChar w:fldCharType="separate"/>
          </w:r>
          <w:r>
            <w:rPr>
              <w:b/>
              <w:color w:val="000000"/>
            </w:rPr>
            <w:t>100</w:t>
          </w:r>
          <w:r>
            <w:fldChar w:fldCharType="end"/>
          </w:r>
        </w:p>
        <w:p w14:paraId="04285B7E" w14:textId="77777777" w:rsidR="00001BF7" w:rsidRDefault="00115F48">
          <w:pPr>
            <w:tabs>
              <w:tab w:val="right" w:pos="10800"/>
            </w:tabs>
            <w:spacing w:before="60" w:line="240" w:lineRule="auto"/>
            <w:ind w:left="360"/>
            <w:rPr>
              <w:color w:val="000000"/>
            </w:rPr>
          </w:pPr>
          <w:hyperlink w:anchor="_3vc1rndpv5w2">
            <w:r>
              <w:rPr>
                <w:color w:val="000000"/>
              </w:rPr>
              <w:t>5.10.1 User Interaction</w:t>
            </w:r>
          </w:hyperlink>
          <w:r>
            <w:rPr>
              <w:color w:val="000000"/>
            </w:rPr>
            <w:tab/>
          </w:r>
          <w:r>
            <w:fldChar w:fldCharType="begin"/>
          </w:r>
          <w:r>
            <w:instrText xml:space="preserve"> PAGEREF _3vc1rndpv5w2 \h </w:instrText>
          </w:r>
          <w:r>
            <w:fldChar w:fldCharType="separate"/>
          </w:r>
          <w:r>
            <w:rPr>
              <w:color w:val="000000"/>
            </w:rPr>
            <w:t>100</w:t>
          </w:r>
          <w:r>
            <w:fldChar w:fldCharType="end"/>
          </w:r>
        </w:p>
        <w:p w14:paraId="1B4A92DE" w14:textId="77777777" w:rsidR="00001BF7" w:rsidRDefault="00115F48">
          <w:pPr>
            <w:tabs>
              <w:tab w:val="right" w:pos="10800"/>
            </w:tabs>
            <w:spacing w:before="60" w:line="240" w:lineRule="auto"/>
            <w:ind w:left="1080"/>
            <w:rPr>
              <w:color w:val="000000"/>
            </w:rPr>
          </w:pPr>
          <w:hyperlink w:anchor="_xstuonsodu0i">
            <w:r>
              <w:rPr>
                <w:color w:val="000000"/>
              </w:rPr>
              <w:t>5.10.1.1 Trail Search (SRS 3.2.5, SDD 5.8.1.1)</w:t>
            </w:r>
          </w:hyperlink>
          <w:r>
            <w:rPr>
              <w:color w:val="000000"/>
            </w:rPr>
            <w:tab/>
          </w:r>
          <w:r>
            <w:fldChar w:fldCharType="begin"/>
          </w:r>
          <w:r>
            <w:instrText xml:space="preserve"> PAGEREF _xstuonsodu0i \h </w:instrText>
          </w:r>
          <w:r>
            <w:fldChar w:fldCharType="separate"/>
          </w:r>
          <w:r>
            <w:rPr>
              <w:color w:val="000000"/>
            </w:rPr>
            <w:t>100</w:t>
          </w:r>
          <w:r>
            <w:fldChar w:fldCharType="end"/>
          </w:r>
        </w:p>
        <w:p w14:paraId="16F11AEE" w14:textId="77777777" w:rsidR="00001BF7" w:rsidRDefault="00115F48">
          <w:pPr>
            <w:tabs>
              <w:tab w:val="right" w:pos="10800"/>
            </w:tabs>
            <w:spacing w:before="60" w:line="240" w:lineRule="auto"/>
            <w:ind w:left="1080"/>
            <w:rPr>
              <w:color w:val="000000"/>
            </w:rPr>
          </w:pPr>
          <w:hyperlink w:anchor="_21z70t6snh18">
            <w:r>
              <w:rPr>
                <w:color w:val="000000"/>
              </w:rPr>
              <w:t>5.10.1.2 Trail Recommendations (SRS 3.2.7, SDD 5.8.1.1.2)</w:t>
            </w:r>
          </w:hyperlink>
          <w:r>
            <w:rPr>
              <w:color w:val="000000"/>
            </w:rPr>
            <w:tab/>
          </w:r>
          <w:r>
            <w:fldChar w:fldCharType="begin"/>
          </w:r>
          <w:r>
            <w:instrText xml:space="preserve"> PAGEREF _21z70</w:instrText>
          </w:r>
          <w:r>
            <w:instrText xml:space="preserve">t6snh18 \h </w:instrText>
          </w:r>
          <w:r>
            <w:fldChar w:fldCharType="separate"/>
          </w:r>
          <w:r>
            <w:rPr>
              <w:color w:val="000000"/>
            </w:rPr>
            <w:t>101</w:t>
          </w:r>
          <w:r>
            <w:fldChar w:fldCharType="end"/>
          </w:r>
        </w:p>
        <w:p w14:paraId="3AA2CC7E" w14:textId="77777777" w:rsidR="00001BF7" w:rsidRDefault="00115F48">
          <w:pPr>
            <w:tabs>
              <w:tab w:val="right" w:pos="10800"/>
            </w:tabs>
            <w:spacing w:before="60" w:line="240" w:lineRule="auto"/>
            <w:ind w:left="1080"/>
            <w:rPr>
              <w:color w:val="000000"/>
            </w:rPr>
          </w:pPr>
          <w:hyperlink w:anchor="_dx55jmr8xz5i">
            <w:r>
              <w:rPr>
                <w:color w:val="000000"/>
              </w:rPr>
              <w:t>5.10.1.3 Add Hikes (SRS 3.2.5.4)</w:t>
            </w:r>
          </w:hyperlink>
          <w:r>
            <w:rPr>
              <w:color w:val="000000"/>
            </w:rPr>
            <w:tab/>
          </w:r>
          <w:r>
            <w:fldChar w:fldCharType="begin"/>
          </w:r>
          <w:r>
            <w:instrText xml:space="preserve"> PAGEREF _dx55jmr8xz5i \h </w:instrText>
          </w:r>
          <w:r>
            <w:fldChar w:fldCharType="separate"/>
          </w:r>
          <w:r>
            <w:rPr>
              <w:color w:val="000000"/>
            </w:rPr>
            <w:t>102</w:t>
          </w:r>
          <w:r>
            <w:fldChar w:fldCharType="end"/>
          </w:r>
        </w:p>
        <w:p w14:paraId="128BC1D0" w14:textId="77777777" w:rsidR="00001BF7" w:rsidRDefault="00115F48">
          <w:pPr>
            <w:tabs>
              <w:tab w:val="right" w:pos="10800"/>
            </w:tabs>
            <w:spacing w:before="60" w:line="240" w:lineRule="auto"/>
            <w:ind w:left="1080"/>
            <w:rPr>
              <w:color w:val="000000"/>
            </w:rPr>
          </w:pPr>
          <w:hyperlink w:anchor="_c5qp5isvlq70">
            <w:r>
              <w:rPr>
                <w:color w:val="000000"/>
              </w:rPr>
              <w:t>5.10.1.4 Check Hiker Traffic (SRS 3.2.2)</w:t>
            </w:r>
          </w:hyperlink>
          <w:r>
            <w:rPr>
              <w:color w:val="000000"/>
            </w:rPr>
            <w:tab/>
          </w:r>
          <w:r>
            <w:fldChar w:fldCharType="begin"/>
          </w:r>
          <w:r>
            <w:instrText xml:space="preserve"> PAGEREF _c5qp5isvlq70 \h </w:instrText>
          </w:r>
          <w:r>
            <w:fldChar w:fldCharType="separate"/>
          </w:r>
          <w:r>
            <w:rPr>
              <w:color w:val="000000"/>
            </w:rPr>
            <w:t>103</w:t>
          </w:r>
          <w:r>
            <w:fldChar w:fldCharType="end"/>
          </w:r>
        </w:p>
        <w:p w14:paraId="1696F958" w14:textId="77777777" w:rsidR="00001BF7" w:rsidRDefault="00115F48">
          <w:pPr>
            <w:tabs>
              <w:tab w:val="right" w:pos="10800"/>
            </w:tabs>
            <w:spacing w:before="60" w:line="240" w:lineRule="auto"/>
            <w:ind w:left="1080"/>
            <w:rPr>
              <w:color w:val="000000"/>
            </w:rPr>
          </w:pPr>
          <w:hyperlink w:anchor="_jzletj34p7m5">
            <w:r>
              <w:rPr>
                <w:color w:val="000000"/>
              </w:rPr>
              <w:t>5.10.1.5 Hike Distance and Difficulty (SRS 3.2.3)</w:t>
            </w:r>
          </w:hyperlink>
          <w:r>
            <w:rPr>
              <w:color w:val="000000"/>
            </w:rPr>
            <w:tab/>
          </w:r>
          <w:r>
            <w:fldChar w:fldCharType="begin"/>
          </w:r>
          <w:r>
            <w:instrText xml:space="preserve"> PAGEREF _jzletj34p7m5 \h </w:instrText>
          </w:r>
          <w:r>
            <w:fldChar w:fldCharType="separate"/>
          </w:r>
          <w:r>
            <w:rPr>
              <w:color w:val="000000"/>
            </w:rPr>
            <w:t>104</w:t>
          </w:r>
          <w:r>
            <w:fldChar w:fldCharType="end"/>
          </w:r>
        </w:p>
        <w:p w14:paraId="38E861F6" w14:textId="77777777" w:rsidR="00001BF7" w:rsidRDefault="00115F48">
          <w:pPr>
            <w:tabs>
              <w:tab w:val="right" w:pos="10800"/>
            </w:tabs>
            <w:spacing w:before="60" w:line="240" w:lineRule="auto"/>
            <w:ind w:left="1080"/>
            <w:rPr>
              <w:color w:val="000000"/>
            </w:rPr>
          </w:pPr>
          <w:hyperlink w:anchor="_26t6q7hoa5fn">
            <w:r>
              <w:rPr>
                <w:color w:val="000000"/>
              </w:rPr>
              <w:t>5.10.1.6 Hike Information (SRS 3.2.2)</w:t>
            </w:r>
          </w:hyperlink>
          <w:r>
            <w:rPr>
              <w:color w:val="000000"/>
            </w:rPr>
            <w:tab/>
          </w:r>
          <w:r>
            <w:fldChar w:fldCharType="begin"/>
          </w:r>
          <w:r>
            <w:instrText xml:space="preserve"> PAGEREF _26t6q7hoa5fn \h </w:instrText>
          </w:r>
          <w:r>
            <w:fldChar w:fldCharType="separate"/>
          </w:r>
          <w:r>
            <w:rPr>
              <w:color w:val="000000"/>
            </w:rPr>
            <w:t>104</w:t>
          </w:r>
          <w:r>
            <w:fldChar w:fldCharType="end"/>
          </w:r>
        </w:p>
        <w:p w14:paraId="4602EEA9" w14:textId="77777777" w:rsidR="00001BF7" w:rsidRDefault="00115F48">
          <w:pPr>
            <w:tabs>
              <w:tab w:val="right" w:pos="10800"/>
            </w:tabs>
            <w:spacing w:before="60" w:line="240" w:lineRule="auto"/>
            <w:ind w:left="1080"/>
            <w:rPr>
              <w:color w:val="000000"/>
            </w:rPr>
          </w:pPr>
          <w:hyperlink w:anchor="_1bgdptnvi7dm">
            <w:r>
              <w:rPr>
                <w:color w:val="000000"/>
              </w:rPr>
              <w:t>5.10.1.7 Download Map Coordinates (SRS 3.2.1.1)</w:t>
            </w:r>
          </w:hyperlink>
          <w:r>
            <w:rPr>
              <w:color w:val="000000"/>
            </w:rPr>
            <w:tab/>
          </w:r>
          <w:r>
            <w:fldChar w:fldCharType="begin"/>
          </w:r>
          <w:r>
            <w:instrText xml:space="preserve"> PAGEREF _1bgdptnvi7dm \h </w:instrText>
          </w:r>
          <w:r>
            <w:fldChar w:fldCharType="separate"/>
          </w:r>
          <w:r>
            <w:rPr>
              <w:color w:val="000000"/>
            </w:rPr>
            <w:t>104</w:t>
          </w:r>
          <w:r>
            <w:fldChar w:fldCharType="end"/>
          </w:r>
        </w:p>
        <w:p w14:paraId="798AB07E" w14:textId="77777777" w:rsidR="00001BF7" w:rsidRDefault="00115F48">
          <w:pPr>
            <w:tabs>
              <w:tab w:val="right" w:pos="10800"/>
            </w:tabs>
            <w:spacing w:before="60" w:line="240" w:lineRule="auto"/>
            <w:rPr>
              <w:color w:val="000000"/>
            </w:rPr>
          </w:pPr>
          <w:hyperlink w:anchor="_wqmh4ui381nj">
            <w:r>
              <w:rPr>
                <w:color w:val="000000"/>
              </w:rPr>
              <w:t>5.10.2 Trail Safety (SRS 3.2.4)</w:t>
            </w:r>
          </w:hyperlink>
          <w:r>
            <w:rPr>
              <w:color w:val="000000"/>
            </w:rPr>
            <w:tab/>
          </w:r>
          <w:r>
            <w:fldChar w:fldCharType="begin"/>
          </w:r>
          <w:r>
            <w:instrText xml:space="preserve"> PAGEREF _wqmh4ui381nj \h </w:instrText>
          </w:r>
          <w:r>
            <w:fldChar w:fldCharType="separate"/>
          </w:r>
          <w:r>
            <w:rPr>
              <w:color w:val="000000"/>
            </w:rPr>
            <w:t>105</w:t>
          </w:r>
          <w:r>
            <w:fldChar w:fldCharType="end"/>
          </w:r>
        </w:p>
        <w:p w14:paraId="58A1CF94" w14:textId="77777777" w:rsidR="00001BF7" w:rsidRDefault="00115F48">
          <w:pPr>
            <w:tabs>
              <w:tab w:val="right" w:pos="10800"/>
            </w:tabs>
            <w:spacing w:before="60" w:line="240" w:lineRule="auto"/>
            <w:ind w:left="1080"/>
            <w:rPr>
              <w:color w:val="000000"/>
            </w:rPr>
          </w:pPr>
          <w:hyperlink w:anchor="_k1jgv7vdrdy6">
            <w:r>
              <w:rPr>
                <w:color w:val="000000"/>
              </w:rPr>
              <w:t>5.10.2.1 Weather Information (SRS 3.2.4.1)</w:t>
            </w:r>
          </w:hyperlink>
          <w:r>
            <w:rPr>
              <w:color w:val="000000"/>
            </w:rPr>
            <w:tab/>
          </w:r>
          <w:r>
            <w:fldChar w:fldCharType="begin"/>
          </w:r>
          <w:r>
            <w:instrText xml:space="preserve"> PAGEREF _k1jgv7vdrdy6</w:instrText>
          </w:r>
          <w:r>
            <w:instrText xml:space="preserve"> \h </w:instrText>
          </w:r>
          <w:r>
            <w:fldChar w:fldCharType="separate"/>
          </w:r>
          <w:r>
            <w:rPr>
              <w:color w:val="000000"/>
            </w:rPr>
            <w:t>105</w:t>
          </w:r>
          <w:r>
            <w:fldChar w:fldCharType="end"/>
          </w:r>
        </w:p>
        <w:p w14:paraId="52A539B4" w14:textId="77777777" w:rsidR="00001BF7" w:rsidRDefault="00115F48">
          <w:pPr>
            <w:tabs>
              <w:tab w:val="right" w:pos="10800"/>
            </w:tabs>
            <w:spacing w:before="60" w:line="240" w:lineRule="auto"/>
            <w:ind w:left="1080"/>
            <w:rPr>
              <w:color w:val="000000"/>
            </w:rPr>
          </w:pPr>
          <w:hyperlink w:anchor="_hx2i7bpioqdd">
            <w:r>
              <w:rPr>
                <w:color w:val="000000"/>
              </w:rPr>
              <w:t>5.10.2.2 Danger Information (SRS 3.2.4.3)</w:t>
            </w:r>
          </w:hyperlink>
          <w:r>
            <w:rPr>
              <w:color w:val="000000"/>
            </w:rPr>
            <w:tab/>
          </w:r>
          <w:r>
            <w:fldChar w:fldCharType="begin"/>
          </w:r>
          <w:r>
            <w:instrText xml:space="preserve"> PAGEREF _hx2i7bpioqdd \h </w:instrText>
          </w:r>
          <w:r>
            <w:fldChar w:fldCharType="separate"/>
          </w:r>
          <w:r>
            <w:rPr>
              <w:color w:val="000000"/>
            </w:rPr>
            <w:t>106</w:t>
          </w:r>
          <w:r>
            <w:fldChar w:fldCharType="end"/>
          </w:r>
        </w:p>
        <w:p w14:paraId="27A39F89" w14:textId="77777777" w:rsidR="00001BF7" w:rsidRDefault="00115F48">
          <w:pPr>
            <w:tabs>
              <w:tab w:val="right" w:pos="10800"/>
            </w:tabs>
            <w:spacing w:before="60" w:line="240" w:lineRule="auto"/>
            <w:ind w:left="1080"/>
            <w:rPr>
              <w:color w:val="000000"/>
            </w:rPr>
          </w:pPr>
          <w:hyperlink w:anchor="_41ei5hm6ir97">
            <w:r>
              <w:rPr>
                <w:color w:val="000000"/>
              </w:rPr>
              <w:t>5.10.2.3 Rules and Regulations (SRS 3.2.4.4, SRS 3.2.4.6)</w:t>
            </w:r>
          </w:hyperlink>
          <w:r>
            <w:rPr>
              <w:color w:val="000000"/>
            </w:rPr>
            <w:tab/>
          </w:r>
          <w:r>
            <w:fldChar w:fldCharType="begin"/>
          </w:r>
          <w:r>
            <w:instrText xml:space="preserve"> PAGEREF _41ei5hm6ir97 \h </w:instrText>
          </w:r>
          <w:r>
            <w:fldChar w:fldCharType="separate"/>
          </w:r>
          <w:r>
            <w:rPr>
              <w:color w:val="000000"/>
            </w:rPr>
            <w:t>108</w:t>
          </w:r>
          <w:r>
            <w:fldChar w:fldCharType="end"/>
          </w:r>
        </w:p>
        <w:p w14:paraId="4B2C08E2" w14:textId="77777777" w:rsidR="00001BF7" w:rsidRDefault="00115F48">
          <w:pPr>
            <w:tabs>
              <w:tab w:val="right" w:pos="10800"/>
            </w:tabs>
            <w:spacing w:before="60" w:line="240" w:lineRule="auto"/>
            <w:ind w:left="1080"/>
            <w:rPr>
              <w:color w:val="000000"/>
            </w:rPr>
          </w:pPr>
          <w:hyperlink w:anchor="_w63mvjoykjrj">
            <w:r>
              <w:rPr>
                <w:color w:val="000000"/>
              </w:rPr>
              <w:t>5.10.2.4 Emergency Messages (SRS 3.2.4.7)</w:t>
            </w:r>
          </w:hyperlink>
          <w:r>
            <w:rPr>
              <w:color w:val="000000"/>
            </w:rPr>
            <w:tab/>
          </w:r>
          <w:r>
            <w:fldChar w:fldCharType="begin"/>
          </w:r>
          <w:r>
            <w:instrText xml:space="preserve"> PAGEREF _w63mvjoykjrj \h </w:instrText>
          </w:r>
          <w:r>
            <w:fldChar w:fldCharType="separate"/>
          </w:r>
          <w:r>
            <w:rPr>
              <w:color w:val="000000"/>
            </w:rPr>
            <w:t>109</w:t>
          </w:r>
          <w:r>
            <w:fldChar w:fldCharType="end"/>
          </w:r>
        </w:p>
        <w:p w14:paraId="735DB631" w14:textId="77777777" w:rsidR="00001BF7" w:rsidRDefault="00115F48">
          <w:pPr>
            <w:tabs>
              <w:tab w:val="right" w:pos="10800"/>
            </w:tabs>
            <w:spacing w:before="60" w:line="240" w:lineRule="auto"/>
            <w:ind w:left="1080"/>
            <w:rPr>
              <w:color w:val="000000"/>
            </w:rPr>
          </w:pPr>
          <w:hyperlink w:anchor="_afnebhvemuge">
            <w:r>
              <w:rPr>
                <w:color w:val="000000"/>
              </w:rPr>
              <w:t>5.10.2.5 Emergency Contacts (SRS 3.2.4.2, SRS 3.2.4.5)</w:t>
            </w:r>
          </w:hyperlink>
          <w:r>
            <w:rPr>
              <w:color w:val="000000"/>
            </w:rPr>
            <w:tab/>
          </w:r>
          <w:r>
            <w:fldChar w:fldCharType="begin"/>
          </w:r>
          <w:r>
            <w:instrText xml:space="preserve"> PAGEREF _afnebhvemuge \h </w:instrText>
          </w:r>
          <w:r>
            <w:fldChar w:fldCharType="separate"/>
          </w:r>
          <w:r>
            <w:rPr>
              <w:color w:val="000000"/>
            </w:rPr>
            <w:t>110</w:t>
          </w:r>
          <w:r>
            <w:fldChar w:fldCharType="end"/>
          </w:r>
        </w:p>
        <w:p w14:paraId="6D236BCF" w14:textId="77777777" w:rsidR="00001BF7" w:rsidRDefault="00115F48">
          <w:pPr>
            <w:tabs>
              <w:tab w:val="right" w:pos="10800"/>
            </w:tabs>
            <w:spacing w:before="60" w:line="240" w:lineRule="auto"/>
            <w:rPr>
              <w:color w:val="000000"/>
            </w:rPr>
          </w:pPr>
          <w:hyperlink w:anchor="_mlf9tplv74r7">
            <w:r>
              <w:rPr>
                <w:color w:val="000000"/>
              </w:rPr>
              <w:t>5.10.3 Device Permissions</w:t>
            </w:r>
          </w:hyperlink>
          <w:r>
            <w:rPr>
              <w:color w:val="000000"/>
            </w:rPr>
            <w:tab/>
          </w:r>
          <w:r>
            <w:fldChar w:fldCharType="begin"/>
          </w:r>
          <w:r>
            <w:instrText xml:space="preserve"> PAGEREF _mlf9tplv74r</w:instrText>
          </w:r>
          <w:r>
            <w:instrText xml:space="preserve">7 \h </w:instrText>
          </w:r>
          <w:r>
            <w:fldChar w:fldCharType="separate"/>
          </w:r>
          <w:r>
            <w:rPr>
              <w:color w:val="000000"/>
            </w:rPr>
            <w:t>112</w:t>
          </w:r>
          <w:r>
            <w:fldChar w:fldCharType="end"/>
          </w:r>
        </w:p>
        <w:p w14:paraId="02EBE7B4" w14:textId="77777777" w:rsidR="00001BF7" w:rsidRDefault="00115F48">
          <w:pPr>
            <w:tabs>
              <w:tab w:val="right" w:pos="10800"/>
            </w:tabs>
            <w:spacing w:before="60" w:line="240" w:lineRule="auto"/>
            <w:ind w:left="1080"/>
            <w:rPr>
              <w:color w:val="000000"/>
            </w:rPr>
          </w:pPr>
          <w:hyperlink w:anchor="_1keskdnlmylf">
            <w:r>
              <w:rPr>
                <w:color w:val="000000"/>
              </w:rPr>
              <w:t>5.10.3.1 Requesting Camera Permissions</w:t>
            </w:r>
          </w:hyperlink>
          <w:r>
            <w:rPr>
              <w:color w:val="000000"/>
            </w:rPr>
            <w:tab/>
          </w:r>
          <w:r>
            <w:fldChar w:fldCharType="begin"/>
          </w:r>
          <w:r>
            <w:instrText xml:space="preserve"> PAGEREF _1keskdnlmylf \h </w:instrText>
          </w:r>
          <w:r>
            <w:fldChar w:fldCharType="separate"/>
          </w:r>
          <w:r>
            <w:rPr>
              <w:color w:val="000000"/>
            </w:rPr>
            <w:t>112</w:t>
          </w:r>
          <w:r>
            <w:fldChar w:fldCharType="end"/>
          </w:r>
        </w:p>
        <w:p w14:paraId="2F248F7A" w14:textId="77777777" w:rsidR="00001BF7" w:rsidRDefault="00115F48">
          <w:pPr>
            <w:tabs>
              <w:tab w:val="right" w:pos="10800"/>
            </w:tabs>
            <w:spacing w:before="200" w:line="240" w:lineRule="auto"/>
            <w:ind w:left="0"/>
          </w:pPr>
          <w:hyperlink w:anchor="_apaqd3eefsda">
            <w:r>
              <w:rPr>
                <w:b/>
              </w:rPr>
              <w:t>5.11 State Dynamics</w:t>
            </w:r>
          </w:hyperlink>
          <w:r>
            <w:rPr>
              <w:b/>
            </w:rPr>
            <w:tab/>
          </w:r>
          <w:r>
            <w:fldChar w:fldCharType="begin"/>
          </w:r>
          <w:r>
            <w:instrText xml:space="preserve"> PAGEREF _apaqd3eefsda \h </w:instrText>
          </w:r>
          <w:r>
            <w:fldChar w:fldCharType="separate"/>
          </w:r>
          <w:r>
            <w:rPr>
              <w:b/>
            </w:rPr>
            <w:t>113</w:t>
          </w:r>
          <w:r>
            <w:fldChar w:fldCharType="end"/>
          </w:r>
        </w:p>
        <w:p w14:paraId="28A0FFCF" w14:textId="77777777" w:rsidR="00001BF7" w:rsidRDefault="00115F48">
          <w:pPr>
            <w:tabs>
              <w:tab w:val="right" w:pos="10800"/>
            </w:tabs>
            <w:spacing w:before="60" w:line="240" w:lineRule="auto"/>
            <w:ind w:left="360"/>
            <w:rPr>
              <w:color w:val="000000"/>
            </w:rPr>
          </w:pPr>
          <w:hyperlink w:anchor="_ag62f3b8y1od">
            <w:r>
              <w:rPr>
                <w:color w:val="000000"/>
              </w:rPr>
              <w:t>5.11.1 Design Entities</w:t>
            </w:r>
          </w:hyperlink>
          <w:r>
            <w:rPr>
              <w:color w:val="000000"/>
            </w:rPr>
            <w:tab/>
          </w:r>
          <w:r>
            <w:fldChar w:fldCharType="begin"/>
          </w:r>
          <w:r>
            <w:instrText xml:space="preserve"> PAGEREF _ag62f3b8y1od \h </w:instrText>
          </w:r>
          <w:r>
            <w:fldChar w:fldCharType="separate"/>
          </w:r>
          <w:r>
            <w:rPr>
              <w:color w:val="000000"/>
            </w:rPr>
            <w:t>113</w:t>
          </w:r>
          <w:r>
            <w:fldChar w:fldCharType="end"/>
          </w:r>
        </w:p>
        <w:p w14:paraId="4382736D" w14:textId="77777777" w:rsidR="00001BF7" w:rsidRDefault="00115F48">
          <w:pPr>
            <w:tabs>
              <w:tab w:val="right" w:pos="10800"/>
            </w:tabs>
            <w:spacing w:before="60" w:line="240" w:lineRule="auto"/>
            <w:rPr>
              <w:color w:val="000000"/>
            </w:rPr>
          </w:pPr>
          <w:hyperlink w:anchor="_w3yah5ib2j6">
            <w:r>
              <w:rPr>
                <w:color w:val="000000"/>
              </w:rPr>
              <w:t>5.11.1.1 Outline of Entities and Their Activities</w:t>
            </w:r>
          </w:hyperlink>
          <w:r>
            <w:rPr>
              <w:color w:val="000000"/>
            </w:rPr>
            <w:tab/>
          </w:r>
          <w:r>
            <w:fldChar w:fldCharType="begin"/>
          </w:r>
          <w:r>
            <w:instrText xml:space="preserve"> PAGEREF _w3yah5ib2j6 \h </w:instrText>
          </w:r>
          <w:r>
            <w:fldChar w:fldCharType="separate"/>
          </w:r>
          <w:r>
            <w:rPr>
              <w:color w:val="000000"/>
            </w:rPr>
            <w:t>113</w:t>
          </w:r>
          <w:r>
            <w:fldChar w:fldCharType="end"/>
          </w:r>
        </w:p>
        <w:p w14:paraId="7E930485" w14:textId="77777777" w:rsidR="00001BF7" w:rsidRDefault="00115F48">
          <w:pPr>
            <w:tabs>
              <w:tab w:val="right" w:pos="10800"/>
            </w:tabs>
            <w:spacing w:before="60" w:line="240" w:lineRule="auto"/>
            <w:ind w:left="360"/>
            <w:rPr>
              <w:color w:val="000000"/>
            </w:rPr>
          </w:pPr>
          <w:hyperlink w:anchor="_brnjorsyx59i">
            <w:r>
              <w:rPr>
                <w:color w:val="000000"/>
              </w:rPr>
              <w:t>5.11.2 State Dynamics Views</w:t>
            </w:r>
          </w:hyperlink>
          <w:r>
            <w:rPr>
              <w:color w:val="000000"/>
            </w:rPr>
            <w:tab/>
          </w:r>
          <w:r>
            <w:fldChar w:fldCharType="begin"/>
          </w:r>
          <w:r>
            <w:instrText xml:space="preserve"> PAGEREF _brnjorsyx59i \h </w:instrText>
          </w:r>
          <w:r>
            <w:fldChar w:fldCharType="separate"/>
          </w:r>
          <w:r>
            <w:rPr>
              <w:color w:val="000000"/>
            </w:rPr>
            <w:t>115</w:t>
          </w:r>
          <w:r>
            <w:fldChar w:fldCharType="end"/>
          </w:r>
        </w:p>
        <w:p w14:paraId="6921600B" w14:textId="77777777" w:rsidR="00001BF7" w:rsidRDefault="00115F48">
          <w:pPr>
            <w:tabs>
              <w:tab w:val="right" w:pos="10800"/>
            </w:tabs>
            <w:spacing w:before="60" w:line="240" w:lineRule="auto"/>
            <w:rPr>
              <w:color w:val="000000"/>
            </w:rPr>
          </w:pPr>
          <w:hyperlink w:anchor="_gnnxm2njf1oh">
            <w:r>
              <w:rPr>
                <w:color w:val="000000"/>
              </w:rPr>
              <w:t>5.11.2.1 Home Page</w:t>
            </w:r>
          </w:hyperlink>
          <w:r>
            <w:rPr>
              <w:color w:val="000000"/>
            </w:rPr>
            <w:tab/>
          </w:r>
          <w:r>
            <w:fldChar w:fldCharType="begin"/>
          </w:r>
          <w:r>
            <w:instrText xml:space="preserve"> PAGEREF _gnnxm2njf1oh \h </w:instrText>
          </w:r>
          <w:r>
            <w:fldChar w:fldCharType="separate"/>
          </w:r>
          <w:r>
            <w:rPr>
              <w:color w:val="000000"/>
            </w:rPr>
            <w:t>115</w:t>
          </w:r>
          <w:r>
            <w:fldChar w:fldCharType="end"/>
          </w:r>
        </w:p>
        <w:p w14:paraId="406E7E68" w14:textId="77777777" w:rsidR="00001BF7" w:rsidRDefault="00115F48">
          <w:pPr>
            <w:tabs>
              <w:tab w:val="right" w:pos="10800"/>
            </w:tabs>
            <w:spacing w:before="60" w:line="240" w:lineRule="auto"/>
            <w:rPr>
              <w:color w:val="000000"/>
            </w:rPr>
          </w:pPr>
          <w:hyperlink w:anchor="_qsz80v6qby9y">
            <w:r>
              <w:rPr>
                <w:color w:val="000000"/>
              </w:rPr>
              <w:t>5.11.2.2 Recommendations Page</w:t>
            </w:r>
          </w:hyperlink>
          <w:r>
            <w:rPr>
              <w:color w:val="000000"/>
            </w:rPr>
            <w:tab/>
          </w:r>
          <w:r>
            <w:fldChar w:fldCharType="begin"/>
          </w:r>
          <w:r>
            <w:instrText xml:space="preserve"> PAGEREF _qsz80v6qby9y \h </w:instrText>
          </w:r>
          <w:r>
            <w:fldChar w:fldCharType="separate"/>
          </w:r>
          <w:r>
            <w:rPr>
              <w:color w:val="000000"/>
            </w:rPr>
            <w:t>116</w:t>
          </w:r>
          <w:r>
            <w:fldChar w:fldCharType="end"/>
          </w:r>
        </w:p>
        <w:p w14:paraId="69F431A6" w14:textId="77777777" w:rsidR="00001BF7" w:rsidRDefault="00115F48">
          <w:pPr>
            <w:tabs>
              <w:tab w:val="right" w:pos="10800"/>
            </w:tabs>
            <w:spacing w:before="60" w:line="240" w:lineRule="auto"/>
            <w:rPr>
              <w:color w:val="000000"/>
            </w:rPr>
          </w:pPr>
          <w:hyperlink w:anchor="_siuk4goccru">
            <w:r>
              <w:rPr>
                <w:color w:val="000000"/>
              </w:rPr>
              <w:t>5.11.2.3 Favorites List</w:t>
            </w:r>
          </w:hyperlink>
          <w:r>
            <w:rPr>
              <w:color w:val="000000"/>
            </w:rPr>
            <w:tab/>
          </w:r>
          <w:r>
            <w:fldChar w:fldCharType="begin"/>
          </w:r>
          <w:r>
            <w:instrText xml:space="preserve"> PAGEREF _siuk4goccru \h </w:instrText>
          </w:r>
          <w:r>
            <w:fldChar w:fldCharType="separate"/>
          </w:r>
          <w:r>
            <w:rPr>
              <w:color w:val="000000"/>
            </w:rPr>
            <w:t>116</w:t>
          </w:r>
          <w:r>
            <w:fldChar w:fldCharType="end"/>
          </w:r>
        </w:p>
        <w:p w14:paraId="58218D49" w14:textId="77777777" w:rsidR="00001BF7" w:rsidRDefault="00115F48">
          <w:pPr>
            <w:tabs>
              <w:tab w:val="right" w:pos="10800"/>
            </w:tabs>
            <w:spacing w:before="60" w:line="240" w:lineRule="auto"/>
            <w:rPr>
              <w:color w:val="000000"/>
            </w:rPr>
          </w:pPr>
          <w:hyperlink w:anchor="_j7q469dwkxg8">
            <w:r>
              <w:rPr>
                <w:color w:val="000000"/>
              </w:rPr>
              <w:t>5.11.2.4 Search Results</w:t>
            </w:r>
          </w:hyperlink>
          <w:r>
            <w:rPr>
              <w:color w:val="000000"/>
            </w:rPr>
            <w:tab/>
          </w:r>
          <w:r>
            <w:fldChar w:fldCharType="begin"/>
          </w:r>
          <w:r>
            <w:instrText xml:space="preserve"> PAGEREF _j7</w:instrText>
          </w:r>
          <w:r>
            <w:instrText xml:space="preserve">q469dwkxg8 \h </w:instrText>
          </w:r>
          <w:r>
            <w:fldChar w:fldCharType="separate"/>
          </w:r>
          <w:r>
            <w:rPr>
              <w:color w:val="000000"/>
            </w:rPr>
            <w:t>117</w:t>
          </w:r>
          <w:r>
            <w:fldChar w:fldCharType="end"/>
          </w:r>
        </w:p>
        <w:p w14:paraId="1A361D83" w14:textId="77777777" w:rsidR="00001BF7" w:rsidRDefault="00115F48">
          <w:pPr>
            <w:tabs>
              <w:tab w:val="right" w:pos="10800"/>
            </w:tabs>
            <w:spacing w:before="60" w:line="240" w:lineRule="auto"/>
            <w:rPr>
              <w:color w:val="000000"/>
            </w:rPr>
          </w:pPr>
          <w:hyperlink w:anchor="_btundshiuyw">
            <w:r>
              <w:rPr>
                <w:color w:val="000000"/>
              </w:rPr>
              <w:t>5.11.2.5 Location Page</w:t>
            </w:r>
          </w:hyperlink>
          <w:r>
            <w:rPr>
              <w:color w:val="000000"/>
            </w:rPr>
            <w:tab/>
          </w:r>
          <w:r>
            <w:fldChar w:fldCharType="begin"/>
          </w:r>
          <w:r>
            <w:instrText xml:space="preserve"> PAGEREF _btundshiuyw \h </w:instrText>
          </w:r>
          <w:r>
            <w:fldChar w:fldCharType="separate"/>
          </w:r>
          <w:r>
            <w:rPr>
              <w:color w:val="000000"/>
            </w:rPr>
            <w:t>118</w:t>
          </w:r>
          <w:r>
            <w:fldChar w:fldCharType="end"/>
          </w:r>
        </w:p>
        <w:p w14:paraId="2916E4F6" w14:textId="77777777" w:rsidR="00001BF7" w:rsidRDefault="00115F48">
          <w:pPr>
            <w:tabs>
              <w:tab w:val="right" w:pos="10800"/>
            </w:tabs>
            <w:spacing w:before="200" w:line="240" w:lineRule="auto"/>
            <w:ind w:left="0"/>
          </w:pPr>
          <w:hyperlink w:anchor="_ntufdc78fhm7">
            <w:r>
              <w:rPr>
                <w:b/>
              </w:rPr>
              <w:t>5.12 Algorithm</w:t>
            </w:r>
          </w:hyperlink>
          <w:r>
            <w:rPr>
              <w:b/>
            </w:rPr>
            <w:tab/>
          </w:r>
          <w:r>
            <w:fldChar w:fldCharType="begin"/>
          </w:r>
          <w:r>
            <w:instrText xml:space="preserve"> PAGEREF _ntufdc78fhm7 \h </w:instrText>
          </w:r>
          <w:r>
            <w:fldChar w:fldCharType="separate"/>
          </w:r>
          <w:r>
            <w:rPr>
              <w:b/>
            </w:rPr>
            <w:t>119</w:t>
          </w:r>
          <w:r>
            <w:fldChar w:fldCharType="end"/>
          </w:r>
        </w:p>
        <w:p w14:paraId="6E5A77F2" w14:textId="77777777" w:rsidR="00001BF7" w:rsidRDefault="00115F48">
          <w:pPr>
            <w:tabs>
              <w:tab w:val="right" w:pos="10800"/>
            </w:tabs>
            <w:spacing w:before="60" w:line="240" w:lineRule="auto"/>
            <w:rPr>
              <w:color w:val="000000"/>
            </w:rPr>
          </w:pPr>
          <w:hyperlink w:anchor="_dtwi9sunycrn">
            <w:r>
              <w:rPr>
                <w:color w:val="000000"/>
              </w:rPr>
              <w:t xml:space="preserve">5.12.1 </w:t>
            </w:r>
            <w:r>
              <w:rPr>
                <w:color w:val="000000"/>
              </w:rPr>
              <w:t>Hike Recommendation Algorithm  (SRS 1.2.2, 3.2.7, 3.4.6)</w:t>
            </w:r>
          </w:hyperlink>
          <w:r>
            <w:rPr>
              <w:color w:val="000000"/>
            </w:rPr>
            <w:tab/>
          </w:r>
          <w:r>
            <w:fldChar w:fldCharType="begin"/>
          </w:r>
          <w:r>
            <w:instrText xml:space="preserve"> PAGEREF _dtwi9sunycrn \h </w:instrText>
          </w:r>
          <w:r>
            <w:fldChar w:fldCharType="separate"/>
          </w:r>
          <w:r>
            <w:rPr>
              <w:color w:val="000000"/>
            </w:rPr>
            <w:t>120</w:t>
          </w:r>
          <w:r>
            <w:fldChar w:fldCharType="end"/>
          </w:r>
        </w:p>
        <w:p w14:paraId="1FB8832A" w14:textId="77777777" w:rsidR="00001BF7" w:rsidRDefault="00115F48">
          <w:pPr>
            <w:tabs>
              <w:tab w:val="right" w:pos="10800"/>
            </w:tabs>
            <w:spacing w:before="60" w:line="240" w:lineRule="auto"/>
            <w:ind w:left="1080"/>
            <w:rPr>
              <w:color w:val="000000"/>
            </w:rPr>
          </w:pPr>
          <w:hyperlink w:anchor="_k7itc9fzw3jr">
            <w:r>
              <w:rPr>
                <w:color w:val="000000"/>
              </w:rPr>
              <w:t>5.12.1.1 Rater Class</w:t>
            </w:r>
          </w:hyperlink>
          <w:r>
            <w:rPr>
              <w:color w:val="000000"/>
            </w:rPr>
            <w:tab/>
          </w:r>
          <w:r>
            <w:fldChar w:fldCharType="begin"/>
          </w:r>
          <w:r>
            <w:instrText xml:space="preserve"> PAGEREF _k7itc9fzw3jr \h </w:instrText>
          </w:r>
          <w:r>
            <w:fldChar w:fldCharType="separate"/>
          </w:r>
          <w:r>
            <w:rPr>
              <w:color w:val="000000"/>
            </w:rPr>
            <w:t>121</w:t>
          </w:r>
          <w:r>
            <w:fldChar w:fldCharType="end"/>
          </w:r>
        </w:p>
        <w:p w14:paraId="048CACAA" w14:textId="77777777" w:rsidR="00001BF7" w:rsidRDefault="00115F48">
          <w:pPr>
            <w:tabs>
              <w:tab w:val="right" w:pos="10800"/>
            </w:tabs>
            <w:spacing w:before="60" w:line="240" w:lineRule="auto"/>
            <w:ind w:left="1080"/>
            <w:rPr>
              <w:color w:val="000000"/>
            </w:rPr>
          </w:pPr>
          <w:hyperlink w:anchor="_e4aubqxobrle">
            <w:r>
              <w:rPr>
                <w:color w:val="000000"/>
              </w:rPr>
              <w:t>5.12.1.2 Similar Class</w:t>
            </w:r>
          </w:hyperlink>
          <w:r>
            <w:rPr>
              <w:color w:val="000000"/>
            </w:rPr>
            <w:tab/>
          </w:r>
          <w:r>
            <w:fldChar w:fldCharType="begin"/>
          </w:r>
          <w:r>
            <w:instrText xml:space="preserve"> PAGEREF _e4aubqxobrle \h </w:instrText>
          </w:r>
          <w:r>
            <w:fldChar w:fldCharType="separate"/>
          </w:r>
          <w:r>
            <w:rPr>
              <w:color w:val="000000"/>
            </w:rPr>
            <w:t>122</w:t>
          </w:r>
          <w:r>
            <w:fldChar w:fldCharType="end"/>
          </w:r>
        </w:p>
        <w:p w14:paraId="23C8B766" w14:textId="77777777" w:rsidR="00001BF7" w:rsidRDefault="00115F48">
          <w:pPr>
            <w:tabs>
              <w:tab w:val="right" w:pos="10800"/>
            </w:tabs>
            <w:spacing w:before="60" w:line="240" w:lineRule="auto"/>
            <w:ind w:left="1440"/>
            <w:rPr>
              <w:color w:val="000000"/>
            </w:rPr>
          </w:pPr>
          <w:hyperlink w:anchor="_386y63w1k6es">
            <w:r>
              <w:rPr>
                <w:color w:val="000000"/>
              </w:rPr>
              <w:t xml:space="preserve">5.12.1.2.1 </w:t>
            </w:r>
            <w:r>
              <w:rPr>
                <w:color w:val="000000"/>
              </w:rPr>
              <w:t>byUser Function</w:t>
            </w:r>
          </w:hyperlink>
          <w:r>
            <w:rPr>
              <w:color w:val="000000"/>
            </w:rPr>
            <w:tab/>
          </w:r>
          <w:r>
            <w:fldChar w:fldCharType="begin"/>
          </w:r>
          <w:r>
            <w:instrText xml:space="preserve"> PAGEREF _386y63w1k6es \h </w:instrText>
          </w:r>
          <w:r>
            <w:fldChar w:fldCharType="separate"/>
          </w:r>
          <w:r>
            <w:rPr>
              <w:color w:val="000000"/>
            </w:rPr>
            <w:t>123</w:t>
          </w:r>
          <w:r>
            <w:fldChar w:fldCharType="end"/>
          </w:r>
        </w:p>
        <w:p w14:paraId="66307C06" w14:textId="77777777" w:rsidR="00001BF7" w:rsidRDefault="00115F48">
          <w:pPr>
            <w:tabs>
              <w:tab w:val="right" w:pos="10800"/>
            </w:tabs>
            <w:spacing w:before="60" w:line="240" w:lineRule="auto"/>
            <w:ind w:left="1080"/>
            <w:rPr>
              <w:color w:val="000000"/>
            </w:rPr>
          </w:pPr>
          <w:hyperlink w:anchor="_cntfyo13v6j9">
            <w:r>
              <w:rPr>
                <w:color w:val="000000"/>
              </w:rPr>
              <w:t>5.12.1.3 Suggestion Class</w:t>
            </w:r>
          </w:hyperlink>
          <w:r>
            <w:rPr>
              <w:color w:val="000000"/>
            </w:rPr>
            <w:tab/>
          </w:r>
          <w:r>
            <w:fldChar w:fldCharType="begin"/>
          </w:r>
          <w:r>
            <w:instrText xml:space="preserve"> PAGEREF _cntfyo13v6j9 \h </w:instrText>
          </w:r>
          <w:r>
            <w:fldChar w:fldCharType="separate"/>
          </w:r>
          <w:r>
            <w:rPr>
              <w:color w:val="000000"/>
            </w:rPr>
            <w:t>124</w:t>
          </w:r>
          <w:r>
            <w:fldChar w:fldCharType="end"/>
          </w:r>
        </w:p>
        <w:p w14:paraId="6D12E651" w14:textId="77777777" w:rsidR="00001BF7" w:rsidRDefault="00115F48">
          <w:pPr>
            <w:tabs>
              <w:tab w:val="right" w:pos="10800"/>
            </w:tabs>
            <w:spacing w:before="60" w:line="240" w:lineRule="auto"/>
            <w:ind w:left="1440"/>
            <w:rPr>
              <w:color w:val="000000"/>
            </w:rPr>
          </w:pPr>
          <w:hyperlink w:anchor="_5xfdvnpa3kcw">
            <w:r>
              <w:rPr>
                <w:color w:val="000000"/>
              </w:rPr>
              <w:t>5.12.1.3.1 forUser Function</w:t>
            </w:r>
          </w:hyperlink>
          <w:r>
            <w:rPr>
              <w:color w:val="000000"/>
            </w:rPr>
            <w:tab/>
          </w:r>
          <w:r>
            <w:fldChar w:fldCharType="begin"/>
          </w:r>
          <w:r>
            <w:instrText xml:space="preserve"> PAGEREF _5xfdvnpa3kcw \h </w:instrText>
          </w:r>
          <w:r>
            <w:fldChar w:fldCharType="separate"/>
          </w:r>
          <w:r>
            <w:rPr>
              <w:color w:val="000000"/>
            </w:rPr>
            <w:t>124</w:t>
          </w:r>
          <w:r>
            <w:fldChar w:fldCharType="end"/>
          </w:r>
        </w:p>
        <w:p w14:paraId="091AA019" w14:textId="77777777" w:rsidR="00001BF7" w:rsidRDefault="00115F48">
          <w:pPr>
            <w:tabs>
              <w:tab w:val="right" w:pos="10800"/>
            </w:tabs>
            <w:spacing w:before="60" w:line="240" w:lineRule="auto"/>
            <w:rPr>
              <w:color w:val="000000"/>
            </w:rPr>
          </w:pPr>
          <w:hyperlink w:anchor="_285dxwjv4c21">
            <w:r>
              <w:rPr>
                <w:color w:val="000000"/>
              </w:rPr>
              <w:t>5.12.2 Keyword Search</w:t>
            </w:r>
          </w:hyperlink>
          <w:r>
            <w:rPr>
              <w:color w:val="000000"/>
            </w:rPr>
            <w:tab/>
          </w:r>
          <w:r>
            <w:fldChar w:fldCharType="begin"/>
          </w:r>
          <w:r>
            <w:instrText xml:space="preserve"> PAGEREF _285dxwjv4c21 \h </w:instrText>
          </w:r>
          <w:r>
            <w:fldChar w:fldCharType="separate"/>
          </w:r>
          <w:r>
            <w:rPr>
              <w:color w:val="000000"/>
            </w:rPr>
            <w:t>125</w:t>
          </w:r>
          <w:r>
            <w:fldChar w:fldCharType="end"/>
          </w:r>
        </w:p>
        <w:p w14:paraId="5D7C9D7F" w14:textId="77777777" w:rsidR="00001BF7" w:rsidRDefault="00115F48">
          <w:pPr>
            <w:tabs>
              <w:tab w:val="right" w:pos="10800"/>
            </w:tabs>
            <w:spacing w:before="60" w:line="240" w:lineRule="auto"/>
            <w:rPr>
              <w:color w:val="000000"/>
            </w:rPr>
          </w:pPr>
          <w:hyperlink w:anchor="_rorkzhucapxh">
            <w:r>
              <w:rPr>
                <w:color w:val="000000"/>
              </w:rPr>
              <w:t>5.12.3 Trail Search</w:t>
            </w:r>
          </w:hyperlink>
          <w:r>
            <w:rPr>
              <w:color w:val="000000"/>
            </w:rPr>
            <w:tab/>
          </w:r>
          <w:r>
            <w:fldChar w:fldCharType="begin"/>
          </w:r>
          <w:r>
            <w:instrText xml:space="preserve"> PAGEREF _rorkzhucapxh \h </w:instrText>
          </w:r>
          <w:r>
            <w:fldChar w:fldCharType="separate"/>
          </w:r>
          <w:r>
            <w:rPr>
              <w:color w:val="000000"/>
            </w:rPr>
            <w:t>125</w:t>
          </w:r>
          <w:r>
            <w:fldChar w:fldCharType="end"/>
          </w:r>
        </w:p>
        <w:p w14:paraId="10B2F6BE" w14:textId="77777777" w:rsidR="00001BF7" w:rsidRDefault="00115F48">
          <w:pPr>
            <w:tabs>
              <w:tab w:val="right" w:pos="10800"/>
            </w:tabs>
            <w:spacing w:before="200" w:line="240" w:lineRule="auto"/>
            <w:ind w:left="0"/>
            <w:rPr>
              <w:b/>
              <w:color w:val="000000"/>
            </w:rPr>
          </w:pPr>
          <w:hyperlink w:anchor="_qzuncwd388u9">
            <w:r>
              <w:rPr>
                <w:b/>
                <w:color w:val="000000"/>
              </w:rPr>
              <w:t>5.13 Resources</w:t>
            </w:r>
          </w:hyperlink>
          <w:r>
            <w:rPr>
              <w:b/>
              <w:color w:val="000000"/>
            </w:rPr>
            <w:tab/>
          </w:r>
          <w:r>
            <w:fldChar w:fldCharType="begin"/>
          </w:r>
          <w:r>
            <w:instrText xml:space="preserve"> PAGEREF _qzuncwd388u9 \h </w:instrText>
          </w:r>
          <w:r>
            <w:fldChar w:fldCharType="separate"/>
          </w:r>
          <w:r>
            <w:rPr>
              <w:b/>
              <w:color w:val="000000"/>
            </w:rPr>
            <w:t>126</w:t>
          </w:r>
          <w:r>
            <w:fldChar w:fldCharType="end"/>
          </w:r>
        </w:p>
        <w:p w14:paraId="3CB09630" w14:textId="77777777" w:rsidR="00001BF7" w:rsidRDefault="00115F48">
          <w:pPr>
            <w:tabs>
              <w:tab w:val="right" w:pos="10800"/>
            </w:tabs>
            <w:spacing w:before="60" w:line="240" w:lineRule="auto"/>
            <w:rPr>
              <w:color w:val="000000"/>
            </w:rPr>
          </w:pPr>
          <w:hyperlink w:anchor="_swn4xh8tfc9b">
            <w:r>
              <w:rPr>
                <w:color w:val="000000"/>
              </w:rPr>
              <w:t>5.13.1 Search results in 5 seconds or less</w:t>
            </w:r>
          </w:hyperlink>
          <w:r>
            <w:rPr>
              <w:color w:val="000000"/>
            </w:rPr>
            <w:tab/>
          </w:r>
          <w:r>
            <w:fldChar w:fldCharType="begin"/>
          </w:r>
          <w:r>
            <w:instrText xml:space="preserve"> PAGEREF _swn4xh8tfc9b \h </w:instrText>
          </w:r>
          <w:r>
            <w:fldChar w:fldCharType="separate"/>
          </w:r>
          <w:r>
            <w:rPr>
              <w:color w:val="000000"/>
            </w:rPr>
            <w:t>126</w:t>
          </w:r>
          <w:r>
            <w:fldChar w:fldCharType="end"/>
          </w:r>
        </w:p>
        <w:p w14:paraId="5D7E8DFF" w14:textId="77777777" w:rsidR="00001BF7" w:rsidRDefault="00115F48">
          <w:pPr>
            <w:tabs>
              <w:tab w:val="right" w:pos="10800"/>
            </w:tabs>
            <w:spacing w:before="60" w:line="240" w:lineRule="auto"/>
            <w:rPr>
              <w:color w:val="000000"/>
            </w:rPr>
          </w:pPr>
          <w:hyperlink w:anchor="_d1kjv6jasxta">
            <w:r>
              <w:rPr>
                <w:color w:val="000000"/>
              </w:rPr>
              <w:t>5.13.2 Traffic level view in 3 seconds or less</w:t>
            </w:r>
          </w:hyperlink>
          <w:r>
            <w:rPr>
              <w:color w:val="000000"/>
            </w:rPr>
            <w:tab/>
          </w:r>
          <w:r>
            <w:fldChar w:fldCharType="begin"/>
          </w:r>
          <w:r>
            <w:instrText xml:space="preserve"> PAGEREF _d1kjv6jasxta \h </w:instrText>
          </w:r>
          <w:r>
            <w:fldChar w:fldCharType="separate"/>
          </w:r>
          <w:r>
            <w:rPr>
              <w:color w:val="000000"/>
            </w:rPr>
            <w:t>127</w:t>
          </w:r>
          <w:r>
            <w:fldChar w:fldCharType="end"/>
          </w:r>
        </w:p>
        <w:p w14:paraId="5B1A5251" w14:textId="77777777" w:rsidR="00001BF7" w:rsidRDefault="00115F48">
          <w:pPr>
            <w:tabs>
              <w:tab w:val="right" w:pos="10800"/>
            </w:tabs>
            <w:spacing w:before="60" w:line="240" w:lineRule="auto"/>
            <w:rPr>
              <w:color w:val="000000"/>
            </w:rPr>
          </w:pPr>
          <w:hyperlink w:anchor="_i3576hqjynvr">
            <w:r>
              <w:rPr>
                <w:color w:val="000000"/>
              </w:rPr>
              <w:t>5.13.3 Hike distance and difficulty view in 3 seconds or less</w:t>
            </w:r>
          </w:hyperlink>
          <w:r>
            <w:rPr>
              <w:color w:val="000000"/>
            </w:rPr>
            <w:tab/>
          </w:r>
          <w:r>
            <w:fldChar w:fldCharType="begin"/>
          </w:r>
          <w:r>
            <w:instrText xml:space="preserve"> PAGEREF _i3576hqjynvr \h </w:instrText>
          </w:r>
          <w:r>
            <w:fldChar w:fldCharType="separate"/>
          </w:r>
          <w:r>
            <w:rPr>
              <w:color w:val="000000"/>
            </w:rPr>
            <w:t>127</w:t>
          </w:r>
          <w:r>
            <w:fldChar w:fldCharType="end"/>
          </w:r>
        </w:p>
        <w:p w14:paraId="1BD4CFBC" w14:textId="77777777" w:rsidR="00001BF7" w:rsidRDefault="00115F48">
          <w:pPr>
            <w:tabs>
              <w:tab w:val="right" w:pos="10800"/>
            </w:tabs>
            <w:spacing w:before="60" w:line="240" w:lineRule="auto"/>
            <w:rPr>
              <w:color w:val="000000"/>
            </w:rPr>
          </w:pPr>
          <w:hyperlink w:anchor="_50m007exrj06">
            <w:r>
              <w:rPr>
                <w:color w:val="000000"/>
              </w:rPr>
              <w:t>5.13.4 Maps shall be downloaded in 30 seconds or less</w:t>
            </w:r>
          </w:hyperlink>
          <w:r>
            <w:rPr>
              <w:color w:val="000000"/>
            </w:rPr>
            <w:tab/>
          </w:r>
          <w:r>
            <w:fldChar w:fldCharType="begin"/>
          </w:r>
          <w:r>
            <w:instrText xml:space="preserve"> PAGERE</w:instrText>
          </w:r>
          <w:r>
            <w:instrText xml:space="preserve">F _50m007exrj06 \h </w:instrText>
          </w:r>
          <w:r>
            <w:fldChar w:fldCharType="separate"/>
          </w:r>
          <w:r>
            <w:rPr>
              <w:color w:val="000000"/>
            </w:rPr>
            <w:t>128</w:t>
          </w:r>
          <w:r>
            <w:fldChar w:fldCharType="end"/>
          </w:r>
        </w:p>
        <w:p w14:paraId="4E321EC3" w14:textId="77777777" w:rsidR="00001BF7" w:rsidRDefault="00115F48">
          <w:pPr>
            <w:tabs>
              <w:tab w:val="right" w:pos="10800"/>
            </w:tabs>
            <w:spacing w:before="60" w:line="240" w:lineRule="auto"/>
            <w:rPr>
              <w:color w:val="000000"/>
            </w:rPr>
          </w:pPr>
          <w:hyperlink w:anchor="_n06u3pm5peip">
            <w:r>
              <w:rPr>
                <w:color w:val="000000"/>
              </w:rPr>
              <w:t>5.13.5 Hiking equipment recommendations in 5 seconds or less</w:t>
            </w:r>
          </w:hyperlink>
          <w:r>
            <w:rPr>
              <w:color w:val="000000"/>
            </w:rPr>
            <w:tab/>
          </w:r>
          <w:r>
            <w:fldChar w:fldCharType="begin"/>
          </w:r>
          <w:r>
            <w:instrText xml:space="preserve"> PAGEREF _n06u3pm5peip \h </w:instrText>
          </w:r>
          <w:r>
            <w:fldChar w:fldCharType="separate"/>
          </w:r>
          <w:r>
            <w:rPr>
              <w:color w:val="000000"/>
            </w:rPr>
            <w:t>128</w:t>
          </w:r>
          <w:r>
            <w:fldChar w:fldCharType="end"/>
          </w:r>
        </w:p>
        <w:p w14:paraId="73D2F2E8" w14:textId="77777777" w:rsidR="00001BF7" w:rsidRDefault="00115F48">
          <w:pPr>
            <w:tabs>
              <w:tab w:val="right" w:pos="10800"/>
            </w:tabs>
            <w:spacing w:before="60" w:line="240" w:lineRule="auto"/>
            <w:rPr>
              <w:color w:val="000000"/>
            </w:rPr>
          </w:pPr>
          <w:hyperlink w:anchor="_xfb7do63dda1">
            <w:r>
              <w:rPr>
                <w:color w:val="000000"/>
              </w:rPr>
              <w:t>5.13.6 Phone camera access in 3 seconds or less</w:t>
            </w:r>
          </w:hyperlink>
          <w:r>
            <w:rPr>
              <w:color w:val="000000"/>
            </w:rPr>
            <w:tab/>
          </w:r>
          <w:r>
            <w:fldChar w:fldCharType="begin"/>
          </w:r>
          <w:r>
            <w:instrText xml:space="preserve"> PAGEREF _xfb7do63dda1 \h </w:instrText>
          </w:r>
          <w:r>
            <w:fldChar w:fldCharType="separate"/>
          </w:r>
          <w:r>
            <w:rPr>
              <w:color w:val="000000"/>
            </w:rPr>
            <w:t>129</w:t>
          </w:r>
          <w:r>
            <w:fldChar w:fldCharType="end"/>
          </w:r>
        </w:p>
        <w:p w14:paraId="7EBDA6D6" w14:textId="77777777" w:rsidR="00001BF7" w:rsidRDefault="00115F48">
          <w:pPr>
            <w:tabs>
              <w:tab w:val="right" w:pos="10800"/>
            </w:tabs>
            <w:spacing w:before="60" w:after="80" w:line="240" w:lineRule="auto"/>
            <w:rPr>
              <w:color w:val="000000"/>
            </w:rPr>
          </w:pPr>
          <w:hyperlink w:anchor="_sscpx94pv0e4">
            <w:r>
              <w:rPr>
                <w:color w:val="000000"/>
              </w:rPr>
              <w:t>5.13.7 Co</w:t>
            </w:r>
            <w:r>
              <w:rPr>
                <w:color w:val="000000"/>
              </w:rPr>
              <w:t>nnection to API’s is done in 3 second or less</w:t>
            </w:r>
          </w:hyperlink>
          <w:r>
            <w:rPr>
              <w:color w:val="000000"/>
            </w:rPr>
            <w:tab/>
          </w:r>
          <w:r>
            <w:fldChar w:fldCharType="begin"/>
          </w:r>
          <w:r>
            <w:instrText xml:space="preserve"> PAGEREF _sscpx94pv0e4 \h </w:instrText>
          </w:r>
          <w:r>
            <w:fldChar w:fldCharType="separate"/>
          </w:r>
          <w:r>
            <w:rPr>
              <w:color w:val="000000"/>
            </w:rPr>
            <w:t>129</w:t>
          </w:r>
          <w:r>
            <w:fldChar w:fldCharType="end"/>
          </w:r>
          <w:r>
            <w:fldChar w:fldCharType="end"/>
          </w:r>
        </w:p>
      </w:sdtContent>
    </w:sdt>
    <w:p w14:paraId="4CB669FC" w14:textId="77777777" w:rsidR="00001BF7" w:rsidRDefault="00001BF7">
      <w:pPr>
        <w:pStyle w:val="Heading2"/>
        <w:jc w:val="center"/>
      </w:pPr>
      <w:bookmarkStart w:id="3" w:name="_wmic5o43ifle" w:colFirst="0" w:colLast="0"/>
      <w:bookmarkEnd w:id="3"/>
    </w:p>
    <w:p w14:paraId="0D0CC756" w14:textId="77777777" w:rsidR="00001BF7" w:rsidRDefault="00115F48">
      <w:pPr>
        <w:pStyle w:val="Heading2"/>
        <w:jc w:val="center"/>
      </w:pPr>
      <w:bookmarkStart w:id="4" w:name="_ysyuv9tro9pd" w:colFirst="0" w:colLast="0"/>
      <w:bookmarkEnd w:id="4"/>
      <w:r>
        <w:br w:type="page"/>
      </w:r>
    </w:p>
    <w:p w14:paraId="3E47D91A" w14:textId="77777777" w:rsidR="00001BF7" w:rsidRDefault="00115F48">
      <w:pPr>
        <w:pStyle w:val="Heading2"/>
        <w:widowControl w:val="0"/>
        <w:ind w:left="0"/>
        <w:jc w:val="center"/>
      </w:pPr>
      <w:bookmarkStart w:id="5" w:name="_756xmqpi226v" w:colFirst="0" w:colLast="0"/>
      <w:bookmarkEnd w:id="5"/>
      <w:commentRangeStart w:id="6"/>
      <w:r>
        <w:lastRenderedPageBreak/>
        <w:t>List of Figures</w:t>
      </w:r>
      <w:commentRangeEnd w:id="6"/>
      <w:r>
        <w:commentReference w:id="6"/>
      </w:r>
    </w:p>
    <w:tbl>
      <w:tblPr>
        <w:tblStyle w:val="a0"/>
        <w:tblW w:w="108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8430"/>
      </w:tblGrid>
      <w:tr w:rsidR="00001BF7" w14:paraId="654C5CE0" w14:textId="77777777">
        <w:tc>
          <w:tcPr>
            <w:tcW w:w="2400" w:type="dxa"/>
            <w:shd w:val="clear" w:color="auto" w:fill="EFEFEF"/>
            <w:tcMar>
              <w:top w:w="100" w:type="dxa"/>
              <w:left w:w="100" w:type="dxa"/>
              <w:bottom w:w="100" w:type="dxa"/>
              <w:right w:w="100" w:type="dxa"/>
            </w:tcMar>
          </w:tcPr>
          <w:p w14:paraId="65609063" w14:textId="77777777" w:rsidR="00001BF7" w:rsidRDefault="00115F48">
            <w:pPr>
              <w:widowControl w:val="0"/>
              <w:pBdr>
                <w:top w:val="nil"/>
                <w:left w:val="nil"/>
                <w:bottom w:val="nil"/>
                <w:right w:val="nil"/>
                <w:between w:val="nil"/>
              </w:pBdr>
              <w:spacing w:after="0" w:line="240" w:lineRule="auto"/>
              <w:ind w:left="0"/>
              <w:jc w:val="center"/>
              <w:rPr>
                <w:b/>
              </w:rPr>
            </w:pPr>
            <w:r>
              <w:rPr>
                <w:b/>
              </w:rPr>
              <w:t>Figure</w:t>
            </w:r>
          </w:p>
        </w:tc>
        <w:tc>
          <w:tcPr>
            <w:tcW w:w="8430" w:type="dxa"/>
            <w:shd w:val="clear" w:color="auto" w:fill="EFEFEF"/>
            <w:tcMar>
              <w:top w:w="100" w:type="dxa"/>
              <w:left w:w="100" w:type="dxa"/>
              <w:bottom w:w="100" w:type="dxa"/>
              <w:right w:w="100" w:type="dxa"/>
            </w:tcMar>
          </w:tcPr>
          <w:p w14:paraId="44900CEB" w14:textId="77777777" w:rsidR="00001BF7" w:rsidRDefault="00115F48">
            <w:pPr>
              <w:widowControl w:val="0"/>
              <w:pBdr>
                <w:top w:val="nil"/>
                <w:left w:val="nil"/>
                <w:bottom w:val="nil"/>
                <w:right w:val="nil"/>
                <w:between w:val="nil"/>
              </w:pBdr>
              <w:spacing w:after="0" w:line="240" w:lineRule="auto"/>
              <w:ind w:left="0"/>
              <w:jc w:val="center"/>
              <w:rPr>
                <w:b/>
              </w:rPr>
            </w:pPr>
            <w:r>
              <w:rPr>
                <w:b/>
              </w:rPr>
              <w:t>Description</w:t>
            </w:r>
          </w:p>
        </w:tc>
      </w:tr>
      <w:tr w:rsidR="00001BF7" w14:paraId="42834174" w14:textId="77777777">
        <w:tc>
          <w:tcPr>
            <w:tcW w:w="2400" w:type="dxa"/>
            <w:shd w:val="clear" w:color="auto" w:fill="auto"/>
            <w:tcMar>
              <w:top w:w="100" w:type="dxa"/>
              <w:left w:w="100" w:type="dxa"/>
              <w:bottom w:w="100" w:type="dxa"/>
              <w:right w:w="100" w:type="dxa"/>
            </w:tcMar>
          </w:tcPr>
          <w:p w14:paraId="3D93DE7C" w14:textId="77777777" w:rsidR="00001BF7" w:rsidRDefault="00115F48">
            <w:pPr>
              <w:widowControl w:val="0"/>
              <w:pBdr>
                <w:top w:val="nil"/>
                <w:left w:val="nil"/>
                <w:bottom w:val="nil"/>
                <w:right w:val="nil"/>
                <w:between w:val="nil"/>
              </w:pBdr>
              <w:spacing w:after="0" w:line="240" w:lineRule="auto"/>
              <w:ind w:left="0" w:firstLine="90"/>
              <w:jc w:val="center"/>
            </w:pPr>
            <w:hyperlink w:anchor="ixaideytlk8f">
              <w:r>
                <w:rPr>
                  <w:color w:val="1155CC"/>
                  <w:u w:val="single"/>
                </w:rPr>
                <w:t>5.2.1.1</w:t>
              </w:r>
            </w:hyperlink>
          </w:p>
        </w:tc>
        <w:tc>
          <w:tcPr>
            <w:tcW w:w="8430" w:type="dxa"/>
            <w:shd w:val="clear" w:color="auto" w:fill="auto"/>
            <w:tcMar>
              <w:top w:w="100" w:type="dxa"/>
              <w:left w:w="100" w:type="dxa"/>
              <w:bottom w:w="100" w:type="dxa"/>
              <w:right w:w="100" w:type="dxa"/>
            </w:tcMar>
          </w:tcPr>
          <w:p w14:paraId="6CCAFE1B" w14:textId="77777777" w:rsidR="00001BF7" w:rsidRDefault="00115F48">
            <w:pPr>
              <w:widowControl w:val="0"/>
              <w:spacing w:after="0" w:line="240" w:lineRule="auto"/>
              <w:ind w:left="0" w:firstLine="90"/>
            </w:pPr>
            <w:r>
              <w:t>Keyword Search Diagram</w:t>
            </w:r>
          </w:p>
        </w:tc>
      </w:tr>
      <w:tr w:rsidR="00001BF7" w14:paraId="7AF4C4A0" w14:textId="77777777">
        <w:tc>
          <w:tcPr>
            <w:tcW w:w="2400" w:type="dxa"/>
            <w:shd w:val="clear" w:color="auto" w:fill="auto"/>
            <w:tcMar>
              <w:top w:w="100" w:type="dxa"/>
              <w:left w:w="100" w:type="dxa"/>
              <w:bottom w:w="100" w:type="dxa"/>
              <w:right w:w="100" w:type="dxa"/>
            </w:tcMar>
          </w:tcPr>
          <w:p w14:paraId="4072CB7E" w14:textId="77777777" w:rsidR="00001BF7" w:rsidRDefault="00115F48">
            <w:pPr>
              <w:widowControl w:val="0"/>
              <w:spacing w:after="0" w:line="240" w:lineRule="auto"/>
              <w:ind w:left="0"/>
              <w:jc w:val="center"/>
            </w:pPr>
            <w:hyperlink w:anchor="2qg4a6h4pj5a">
              <w:r>
                <w:rPr>
                  <w:color w:val="1155CC"/>
                  <w:u w:val="single"/>
                </w:rPr>
                <w:t xml:space="preserve">5.2.2.1 </w:t>
              </w:r>
            </w:hyperlink>
          </w:p>
        </w:tc>
        <w:tc>
          <w:tcPr>
            <w:tcW w:w="8430" w:type="dxa"/>
            <w:shd w:val="clear" w:color="auto" w:fill="auto"/>
            <w:tcMar>
              <w:top w:w="100" w:type="dxa"/>
              <w:left w:w="100" w:type="dxa"/>
              <w:bottom w:w="100" w:type="dxa"/>
              <w:right w:w="100" w:type="dxa"/>
            </w:tcMar>
          </w:tcPr>
          <w:p w14:paraId="0EF57E23" w14:textId="77777777" w:rsidR="00001BF7" w:rsidRDefault="00115F48">
            <w:pPr>
              <w:widowControl w:val="0"/>
              <w:spacing w:after="0" w:line="240" w:lineRule="auto"/>
              <w:ind w:left="0"/>
            </w:pPr>
            <w:r>
              <w:t xml:space="preserve"> Hike Recommendations Diagram</w:t>
            </w:r>
          </w:p>
        </w:tc>
      </w:tr>
      <w:tr w:rsidR="00001BF7" w14:paraId="2CBA1E38" w14:textId="77777777">
        <w:tc>
          <w:tcPr>
            <w:tcW w:w="2400" w:type="dxa"/>
            <w:shd w:val="clear" w:color="auto" w:fill="auto"/>
            <w:tcMar>
              <w:top w:w="100" w:type="dxa"/>
              <w:left w:w="100" w:type="dxa"/>
              <w:bottom w:w="100" w:type="dxa"/>
              <w:right w:w="100" w:type="dxa"/>
            </w:tcMar>
          </w:tcPr>
          <w:p w14:paraId="1B282C02" w14:textId="77777777" w:rsidR="00001BF7" w:rsidRDefault="00115F48">
            <w:pPr>
              <w:widowControl w:val="0"/>
              <w:pBdr>
                <w:top w:val="nil"/>
                <w:left w:val="nil"/>
                <w:bottom w:val="nil"/>
                <w:right w:val="nil"/>
                <w:between w:val="nil"/>
              </w:pBdr>
              <w:spacing w:after="0" w:line="240" w:lineRule="auto"/>
              <w:ind w:left="0" w:firstLine="90"/>
              <w:jc w:val="center"/>
            </w:pPr>
            <w:hyperlink w:anchor="7f971fyosq32">
              <w:r>
                <w:rPr>
                  <w:color w:val="1155CC"/>
                  <w:u w:val="single"/>
                </w:rPr>
                <w:t>5.2.3.1</w:t>
              </w:r>
            </w:hyperlink>
          </w:p>
        </w:tc>
        <w:tc>
          <w:tcPr>
            <w:tcW w:w="8430" w:type="dxa"/>
            <w:shd w:val="clear" w:color="auto" w:fill="auto"/>
            <w:tcMar>
              <w:top w:w="100" w:type="dxa"/>
              <w:left w:w="100" w:type="dxa"/>
              <w:bottom w:w="100" w:type="dxa"/>
              <w:right w:w="100" w:type="dxa"/>
            </w:tcMar>
          </w:tcPr>
          <w:p w14:paraId="6F2D0232" w14:textId="77777777" w:rsidR="00001BF7" w:rsidRDefault="00115F48">
            <w:pPr>
              <w:widowControl w:val="0"/>
              <w:spacing w:after="0" w:line="240" w:lineRule="auto"/>
              <w:ind w:left="0" w:firstLine="90"/>
            </w:pPr>
            <w:r>
              <w:t>Check Hiker Diagram</w:t>
            </w:r>
          </w:p>
        </w:tc>
      </w:tr>
      <w:tr w:rsidR="00001BF7" w14:paraId="6CD74299" w14:textId="77777777">
        <w:tc>
          <w:tcPr>
            <w:tcW w:w="2400" w:type="dxa"/>
            <w:shd w:val="clear" w:color="auto" w:fill="auto"/>
            <w:tcMar>
              <w:top w:w="100" w:type="dxa"/>
              <w:left w:w="100" w:type="dxa"/>
              <w:bottom w:w="100" w:type="dxa"/>
              <w:right w:w="100" w:type="dxa"/>
            </w:tcMar>
          </w:tcPr>
          <w:p w14:paraId="7B260D1A" w14:textId="77777777" w:rsidR="00001BF7" w:rsidRDefault="00115F48">
            <w:pPr>
              <w:widowControl w:val="0"/>
              <w:spacing w:after="0" w:line="240" w:lineRule="auto"/>
              <w:ind w:left="0"/>
              <w:jc w:val="center"/>
            </w:pPr>
            <w:hyperlink w:anchor="sns1dzvwaz74">
              <w:r>
                <w:rPr>
                  <w:color w:val="1155CC"/>
                  <w:u w:val="single"/>
                </w:rPr>
                <w:t>5.2.4.1</w:t>
              </w:r>
            </w:hyperlink>
            <w:r>
              <w:t xml:space="preserve"> </w:t>
            </w:r>
          </w:p>
        </w:tc>
        <w:tc>
          <w:tcPr>
            <w:tcW w:w="8430" w:type="dxa"/>
            <w:shd w:val="clear" w:color="auto" w:fill="auto"/>
            <w:tcMar>
              <w:top w:w="100" w:type="dxa"/>
              <w:left w:w="100" w:type="dxa"/>
              <w:bottom w:w="100" w:type="dxa"/>
              <w:right w:w="100" w:type="dxa"/>
            </w:tcMar>
          </w:tcPr>
          <w:p w14:paraId="7DD19893" w14:textId="77777777" w:rsidR="00001BF7" w:rsidRDefault="00115F48">
            <w:pPr>
              <w:widowControl w:val="0"/>
              <w:spacing w:after="0" w:line="240" w:lineRule="auto"/>
              <w:ind w:left="0"/>
            </w:pPr>
            <w:r>
              <w:t xml:space="preserve"> Adding Hikes to App Diagram</w:t>
            </w:r>
          </w:p>
        </w:tc>
      </w:tr>
      <w:tr w:rsidR="00001BF7" w14:paraId="43096380" w14:textId="77777777">
        <w:tc>
          <w:tcPr>
            <w:tcW w:w="2400" w:type="dxa"/>
            <w:shd w:val="clear" w:color="auto" w:fill="auto"/>
            <w:tcMar>
              <w:top w:w="100" w:type="dxa"/>
              <w:left w:w="100" w:type="dxa"/>
              <w:bottom w:w="100" w:type="dxa"/>
              <w:right w:w="100" w:type="dxa"/>
            </w:tcMar>
          </w:tcPr>
          <w:p w14:paraId="1922E9E3" w14:textId="77777777" w:rsidR="00001BF7" w:rsidRDefault="00115F48">
            <w:pPr>
              <w:widowControl w:val="0"/>
              <w:spacing w:after="0" w:line="240" w:lineRule="auto"/>
              <w:ind w:left="0"/>
              <w:jc w:val="center"/>
            </w:pPr>
            <w:hyperlink w:anchor="5d2d394a5gg">
              <w:r>
                <w:rPr>
                  <w:color w:val="1155CC"/>
                  <w:u w:val="single"/>
                </w:rPr>
                <w:t>5.2.5.1</w:t>
              </w:r>
            </w:hyperlink>
          </w:p>
        </w:tc>
        <w:tc>
          <w:tcPr>
            <w:tcW w:w="8430" w:type="dxa"/>
            <w:shd w:val="clear" w:color="auto" w:fill="auto"/>
            <w:tcMar>
              <w:top w:w="100" w:type="dxa"/>
              <w:left w:w="100" w:type="dxa"/>
              <w:bottom w:w="100" w:type="dxa"/>
              <w:right w:w="100" w:type="dxa"/>
            </w:tcMar>
          </w:tcPr>
          <w:p w14:paraId="6B735825" w14:textId="77777777" w:rsidR="00001BF7" w:rsidRDefault="00115F48">
            <w:pPr>
              <w:widowControl w:val="0"/>
              <w:spacing w:after="0" w:line="240" w:lineRule="auto"/>
              <w:ind w:left="0"/>
            </w:pPr>
            <w:r>
              <w:t xml:space="preserve"> Hike Distance and Difficulty Diagram</w:t>
            </w:r>
          </w:p>
        </w:tc>
      </w:tr>
      <w:tr w:rsidR="00001BF7" w14:paraId="26DF229F" w14:textId="77777777">
        <w:tc>
          <w:tcPr>
            <w:tcW w:w="2400" w:type="dxa"/>
            <w:shd w:val="clear" w:color="auto" w:fill="auto"/>
            <w:tcMar>
              <w:top w:w="100" w:type="dxa"/>
              <w:left w:w="100" w:type="dxa"/>
              <w:bottom w:w="100" w:type="dxa"/>
              <w:right w:w="100" w:type="dxa"/>
            </w:tcMar>
          </w:tcPr>
          <w:p w14:paraId="5A3AFA3E" w14:textId="77777777" w:rsidR="00001BF7" w:rsidRDefault="00115F48">
            <w:pPr>
              <w:widowControl w:val="0"/>
              <w:spacing w:after="0" w:line="240" w:lineRule="auto"/>
              <w:ind w:left="0"/>
              <w:jc w:val="center"/>
            </w:pPr>
            <w:hyperlink w:anchor="qrwdq0tybvey">
              <w:r>
                <w:rPr>
                  <w:color w:val="1155CC"/>
                  <w:u w:val="single"/>
                </w:rPr>
                <w:t>5.2.6.1</w:t>
              </w:r>
            </w:hyperlink>
          </w:p>
        </w:tc>
        <w:tc>
          <w:tcPr>
            <w:tcW w:w="8430" w:type="dxa"/>
            <w:shd w:val="clear" w:color="auto" w:fill="auto"/>
            <w:tcMar>
              <w:top w:w="100" w:type="dxa"/>
              <w:left w:w="100" w:type="dxa"/>
              <w:bottom w:w="100" w:type="dxa"/>
              <w:right w:w="100" w:type="dxa"/>
            </w:tcMar>
          </w:tcPr>
          <w:p w14:paraId="239F0713" w14:textId="77777777" w:rsidR="00001BF7" w:rsidRDefault="00115F48">
            <w:pPr>
              <w:widowControl w:val="0"/>
              <w:spacing w:after="0" w:line="240" w:lineRule="auto"/>
              <w:ind w:left="0"/>
            </w:pPr>
            <w:r>
              <w:t xml:space="preserve"> Hike Classification Diagram</w:t>
            </w:r>
          </w:p>
        </w:tc>
      </w:tr>
      <w:tr w:rsidR="00001BF7" w14:paraId="227676E9" w14:textId="77777777">
        <w:tc>
          <w:tcPr>
            <w:tcW w:w="2400" w:type="dxa"/>
            <w:shd w:val="clear" w:color="auto" w:fill="auto"/>
            <w:tcMar>
              <w:top w:w="100" w:type="dxa"/>
              <w:left w:w="100" w:type="dxa"/>
              <w:bottom w:w="100" w:type="dxa"/>
              <w:right w:w="100" w:type="dxa"/>
            </w:tcMar>
          </w:tcPr>
          <w:p w14:paraId="593FE283" w14:textId="77777777" w:rsidR="00001BF7" w:rsidRDefault="00115F48">
            <w:pPr>
              <w:widowControl w:val="0"/>
              <w:spacing w:after="0" w:line="240" w:lineRule="auto"/>
              <w:ind w:left="0"/>
              <w:jc w:val="center"/>
            </w:pPr>
            <w:hyperlink w:anchor="dgidnnp0tm5">
              <w:r>
                <w:rPr>
                  <w:color w:val="1155CC"/>
                  <w:u w:val="single"/>
                </w:rPr>
                <w:t>5.2.7.1</w:t>
              </w:r>
            </w:hyperlink>
          </w:p>
        </w:tc>
        <w:tc>
          <w:tcPr>
            <w:tcW w:w="8430" w:type="dxa"/>
            <w:shd w:val="clear" w:color="auto" w:fill="auto"/>
            <w:tcMar>
              <w:top w:w="100" w:type="dxa"/>
              <w:left w:w="100" w:type="dxa"/>
              <w:bottom w:w="100" w:type="dxa"/>
              <w:right w:w="100" w:type="dxa"/>
            </w:tcMar>
          </w:tcPr>
          <w:p w14:paraId="02E190A3" w14:textId="77777777" w:rsidR="00001BF7" w:rsidRDefault="00115F48">
            <w:pPr>
              <w:widowControl w:val="0"/>
              <w:spacing w:after="0" w:line="240" w:lineRule="auto"/>
              <w:ind w:left="0"/>
            </w:pPr>
            <w:r>
              <w:t xml:space="preserve"> Browsing Photos Diagram</w:t>
            </w:r>
          </w:p>
        </w:tc>
      </w:tr>
      <w:tr w:rsidR="00001BF7" w14:paraId="4D9B302F" w14:textId="77777777">
        <w:tc>
          <w:tcPr>
            <w:tcW w:w="2400" w:type="dxa"/>
            <w:shd w:val="clear" w:color="auto" w:fill="auto"/>
            <w:tcMar>
              <w:top w:w="100" w:type="dxa"/>
              <w:left w:w="100" w:type="dxa"/>
              <w:bottom w:w="100" w:type="dxa"/>
              <w:right w:w="100" w:type="dxa"/>
            </w:tcMar>
          </w:tcPr>
          <w:p w14:paraId="35BC9D3E" w14:textId="77777777" w:rsidR="00001BF7" w:rsidRDefault="00115F48">
            <w:pPr>
              <w:widowControl w:val="0"/>
              <w:spacing w:after="0" w:line="240" w:lineRule="auto"/>
              <w:ind w:left="0"/>
              <w:jc w:val="center"/>
            </w:pPr>
            <w:hyperlink w:anchor="6lpodoxar5j">
              <w:r>
                <w:rPr>
                  <w:color w:val="1155CC"/>
                  <w:u w:val="single"/>
                </w:rPr>
                <w:t>5.2.8.1</w:t>
              </w:r>
            </w:hyperlink>
          </w:p>
        </w:tc>
        <w:tc>
          <w:tcPr>
            <w:tcW w:w="8430" w:type="dxa"/>
            <w:shd w:val="clear" w:color="auto" w:fill="auto"/>
            <w:tcMar>
              <w:top w:w="100" w:type="dxa"/>
              <w:left w:w="100" w:type="dxa"/>
              <w:bottom w:w="100" w:type="dxa"/>
              <w:right w:w="100" w:type="dxa"/>
            </w:tcMar>
          </w:tcPr>
          <w:p w14:paraId="1FE920C7" w14:textId="77777777" w:rsidR="00001BF7" w:rsidRDefault="00115F48">
            <w:pPr>
              <w:widowControl w:val="0"/>
              <w:spacing w:after="0" w:line="240" w:lineRule="auto"/>
              <w:ind w:left="0"/>
            </w:pPr>
            <w:r>
              <w:t xml:space="preserve"> Download Map Coordinates Diagram</w:t>
            </w:r>
          </w:p>
        </w:tc>
      </w:tr>
      <w:tr w:rsidR="00001BF7" w14:paraId="37856CA2" w14:textId="77777777">
        <w:tc>
          <w:tcPr>
            <w:tcW w:w="2400" w:type="dxa"/>
            <w:shd w:val="clear" w:color="auto" w:fill="auto"/>
            <w:tcMar>
              <w:top w:w="100" w:type="dxa"/>
              <w:left w:w="100" w:type="dxa"/>
              <w:bottom w:w="100" w:type="dxa"/>
              <w:right w:w="100" w:type="dxa"/>
            </w:tcMar>
          </w:tcPr>
          <w:p w14:paraId="55945643" w14:textId="77777777" w:rsidR="00001BF7" w:rsidRDefault="00115F48">
            <w:pPr>
              <w:widowControl w:val="0"/>
              <w:spacing w:after="0" w:line="240" w:lineRule="auto"/>
              <w:ind w:left="0"/>
              <w:jc w:val="center"/>
            </w:pPr>
            <w:hyperlink w:anchor="fyvu2x9oikju">
              <w:r>
                <w:rPr>
                  <w:color w:val="1155CC"/>
                  <w:u w:val="single"/>
                </w:rPr>
                <w:t>5.2.9.1</w:t>
              </w:r>
            </w:hyperlink>
          </w:p>
        </w:tc>
        <w:tc>
          <w:tcPr>
            <w:tcW w:w="8430" w:type="dxa"/>
            <w:shd w:val="clear" w:color="auto" w:fill="auto"/>
            <w:tcMar>
              <w:top w:w="100" w:type="dxa"/>
              <w:left w:w="100" w:type="dxa"/>
              <w:bottom w:w="100" w:type="dxa"/>
              <w:right w:w="100" w:type="dxa"/>
            </w:tcMar>
          </w:tcPr>
          <w:p w14:paraId="36BE245A" w14:textId="77777777" w:rsidR="00001BF7" w:rsidRDefault="00115F48">
            <w:pPr>
              <w:widowControl w:val="0"/>
              <w:spacing w:after="0" w:line="240" w:lineRule="auto"/>
              <w:ind w:left="0"/>
            </w:pPr>
            <w:r>
              <w:t xml:space="preserve"> Flag Inappropriate Content Diagram</w:t>
            </w:r>
          </w:p>
        </w:tc>
      </w:tr>
      <w:tr w:rsidR="00001BF7" w14:paraId="3E471DF4" w14:textId="77777777">
        <w:tc>
          <w:tcPr>
            <w:tcW w:w="2400" w:type="dxa"/>
            <w:shd w:val="clear" w:color="auto" w:fill="auto"/>
            <w:tcMar>
              <w:top w:w="100" w:type="dxa"/>
              <w:left w:w="100" w:type="dxa"/>
              <w:bottom w:w="100" w:type="dxa"/>
              <w:right w:w="100" w:type="dxa"/>
            </w:tcMar>
          </w:tcPr>
          <w:p w14:paraId="14A557D3" w14:textId="77777777" w:rsidR="00001BF7" w:rsidRDefault="00115F48">
            <w:pPr>
              <w:widowControl w:val="0"/>
              <w:spacing w:after="0" w:line="240" w:lineRule="auto"/>
              <w:ind w:left="0"/>
              <w:jc w:val="center"/>
            </w:pPr>
            <w:hyperlink w:anchor="9l679v6dgfdu">
              <w:r>
                <w:rPr>
                  <w:color w:val="1155CC"/>
                  <w:u w:val="single"/>
                </w:rPr>
                <w:t>5.2.10.1</w:t>
              </w:r>
            </w:hyperlink>
          </w:p>
        </w:tc>
        <w:tc>
          <w:tcPr>
            <w:tcW w:w="8430" w:type="dxa"/>
            <w:shd w:val="clear" w:color="auto" w:fill="auto"/>
            <w:tcMar>
              <w:top w:w="100" w:type="dxa"/>
              <w:left w:w="100" w:type="dxa"/>
              <w:bottom w:w="100" w:type="dxa"/>
              <w:right w:w="100" w:type="dxa"/>
            </w:tcMar>
          </w:tcPr>
          <w:p w14:paraId="2626EC61" w14:textId="77777777" w:rsidR="00001BF7" w:rsidRDefault="00115F48">
            <w:pPr>
              <w:widowControl w:val="0"/>
              <w:spacing w:after="0" w:line="240" w:lineRule="auto"/>
              <w:ind w:left="0"/>
            </w:pPr>
            <w:r>
              <w:t xml:space="preserve"> View Images in a Lightbox Di</w:t>
            </w:r>
            <w:r>
              <w:t>agram</w:t>
            </w:r>
          </w:p>
        </w:tc>
      </w:tr>
      <w:tr w:rsidR="00001BF7" w14:paraId="79DBC3F2" w14:textId="77777777">
        <w:tc>
          <w:tcPr>
            <w:tcW w:w="2400" w:type="dxa"/>
            <w:shd w:val="clear" w:color="auto" w:fill="auto"/>
            <w:tcMar>
              <w:top w:w="100" w:type="dxa"/>
              <w:left w:w="100" w:type="dxa"/>
              <w:bottom w:w="100" w:type="dxa"/>
              <w:right w:w="100" w:type="dxa"/>
            </w:tcMar>
          </w:tcPr>
          <w:p w14:paraId="4954F5E1" w14:textId="77777777" w:rsidR="00001BF7" w:rsidRDefault="00115F48">
            <w:pPr>
              <w:widowControl w:val="0"/>
              <w:spacing w:after="0" w:line="240" w:lineRule="auto"/>
              <w:ind w:left="0"/>
              <w:jc w:val="center"/>
            </w:pPr>
            <w:hyperlink w:anchor="kbm45v7wzfhx">
              <w:r>
                <w:rPr>
                  <w:color w:val="1155CC"/>
                  <w:u w:val="single"/>
                </w:rPr>
                <w:t>5.2.11.1</w:t>
              </w:r>
            </w:hyperlink>
            <w:r>
              <w:t xml:space="preserve"> </w:t>
            </w:r>
          </w:p>
        </w:tc>
        <w:tc>
          <w:tcPr>
            <w:tcW w:w="8430" w:type="dxa"/>
            <w:shd w:val="clear" w:color="auto" w:fill="auto"/>
            <w:tcMar>
              <w:top w:w="100" w:type="dxa"/>
              <w:left w:w="100" w:type="dxa"/>
              <w:bottom w:w="100" w:type="dxa"/>
              <w:right w:w="100" w:type="dxa"/>
            </w:tcMar>
          </w:tcPr>
          <w:p w14:paraId="5B698337" w14:textId="77777777" w:rsidR="00001BF7" w:rsidRDefault="00115F48">
            <w:pPr>
              <w:widowControl w:val="0"/>
              <w:spacing w:after="0" w:line="240" w:lineRule="auto"/>
              <w:ind w:left="0"/>
            </w:pPr>
            <w:r>
              <w:t xml:space="preserve"> View Often-Used Equipment Diagram</w:t>
            </w:r>
          </w:p>
        </w:tc>
      </w:tr>
      <w:tr w:rsidR="00001BF7" w14:paraId="69320EF4" w14:textId="77777777">
        <w:tc>
          <w:tcPr>
            <w:tcW w:w="2400" w:type="dxa"/>
            <w:shd w:val="clear" w:color="auto" w:fill="auto"/>
            <w:tcMar>
              <w:top w:w="100" w:type="dxa"/>
              <w:left w:w="100" w:type="dxa"/>
              <w:bottom w:w="100" w:type="dxa"/>
              <w:right w:w="100" w:type="dxa"/>
            </w:tcMar>
          </w:tcPr>
          <w:p w14:paraId="7EF91B7D" w14:textId="77777777" w:rsidR="00001BF7" w:rsidRDefault="00115F48">
            <w:pPr>
              <w:widowControl w:val="0"/>
              <w:spacing w:after="0" w:line="240" w:lineRule="auto"/>
              <w:ind w:left="0"/>
              <w:jc w:val="center"/>
            </w:pPr>
            <w:hyperlink w:anchor="4p3bb7za64v5">
              <w:r>
                <w:rPr>
                  <w:color w:val="1155CC"/>
                  <w:u w:val="single"/>
                </w:rPr>
                <w:t>5.2.12.1</w:t>
              </w:r>
            </w:hyperlink>
            <w:r>
              <w:t xml:space="preserve"> </w:t>
            </w:r>
          </w:p>
        </w:tc>
        <w:tc>
          <w:tcPr>
            <w:tcW w:w="8430" w:type="dxa"/>
            <w:shd w:val="clear" w:color="auto" w:fill="auto"/>
            <w:tcMar>
              <w:top w:w="100" w:type="dxa"/>
              <w:left w:w="100" w:type="dxa"/>
              <w:bottom w:w="100" w:type="dxa"/>
              <w:right w:w="100" w:type="dxa"/>
            </w:tcMar>
          </w:tcPr>
          <w:p w14:paraId="35A07EED" w14:textId="77777777" w:rsidR="00001BF7" w:rsidRDefault="00115F48">
            <w:pPr>
              <w:widowControl w:val="0"/>
              <w:spacing w:after="0" w:line="240" w:lineRule="auto"/>
              <w:ind w:left="0"/>
            </w:pPr>
            <w:r>
              <w:t xml:space="preserve"> Indicate Appropriateness Diagram</w:t>
            </w:r>
          </w:p>
        </w:tc>
      </w:tr>
      <w:tr w:rsidR="00001BF7" w14:paraId="5393B683" w14:textId="77777777">
        <w:tc>
          <w:tcPr>
            <w:tcW w:w="2400" w:type="dxa"/>
            <w:shd w:val="clear" w:color="auto" w:fill="auto"/>
            <w:tcMar>
              <w:top w:w="100" w:type="dxa"/>
              <w:left w:w="100" w:type="dxa"/>
              <w:bottom w:w="100" w:type="dxa"/>
              <w:right w:w="100" w:type="dxa"/>
            </w:tcMar>
          </w:tcPr>
          <w:p w14:paraId="4074A412" w14:textId="77777777" w:rsidR="00001BF7" w:rsidRDefault="00115F48">
            <w:pPr>
              <w:widowControl w:val="0"/>
              <w:spacing w:after="0" w:line="240" w:lineRule="auto"/>
              <w:ind w:left="0"/>
              <w:jc w:val="center"/>
            </w:pPr>
            <w:hyperlink w:anchor="6a13jcrdxdnw">
              <w:r>
                <w:rPr>
                  <w:color w:val="1155CC"/>
                  <w:u w:val="single"/>
                </w:rPr>
                <w:t>5.2.13.1</w:t>
              </w:r>
            </w:hyperlink>
          </w:p>
        </w:tc>
        <w:tc>
          <w:tcPr>
            <w:tcW w:w="8430" w:type="dxa"/>
            <w:shd w:val="clear" w:color="auto" w:fill="auto"/>
            <w:tcMar>
              <w:top w:w="100" w:type="dxa"/>
              <w:left w:w="100" w:type="dxa"/>
              <w:bottom w:w="100" w:type="dxa"/>
              <w:right w:w="100" w:type="dxa"/>
            </w:tcMar>
          </w:tcPr>
          <w:p w14:paraId="55C722ED" w14:textId="77777777" w:rsidR="00001BF7" w:rsidRDefault="00115F48">
            <w:pPr>
              <w:widowControl w:val="0"/>
              <w:spacing w:after="0" w:line="240" w:lineRule="auto"/>
              <w:ind w:left="0"/>
            </w:pPr>
            <w:r>
              <w:t xml:space="preserve"> Mark Trail Map Diagram</w:t>
            </w:r>
          </w:p>
        </w:tc>
      </w:tr>
      <w:tr w:rsidR="00001BF7" w14:paraId="7BE95F6F" w14:textId="77777777">
        <w:tc>
          <w:tcPr>
            <w:tcW w:w="2400" w:type="dxa"/>
            <w:shd w:val="clear" w:color="auto" w:fill="auto"/>
            <w:tcMar>
              <w:top w:w="100" w:type="dxa"/>
              <w:left w:w="100" w:type="dxa"/>
              <w:bottom w:w="100" w:type="dxa"/>
              <w:right w:w="100" w:type="dxa"/>
            </w:tcMar>
          </w:tcPr>
          <w:p w14:paraId="64CDA651" w14:textId="77777777" w:rsidR="00001BF7" w:rsidRDefault="00115F48">
            <w:pPr>
              <w:widowControl w:val="0"/>
              <w:spacing w:after="0" w:line="240" w:lineRule="auto"/>
              <w:ind w:left="0"/>
              <w:jc w:val="center"/>
            </w:pPr>
            <w:hyperlink w:anchor="jcsrxlmehtq7">
              <w:r>
                <w:rPr>
                  <w:color w:val="1155CC"/>
                  <w:u w:val="single"/>
                </w:rPr>
                <w:t>5.2.14.1</w:t>
              </w:r>
            </w:hyperlink>
          </w:p>
        </w:tc>
        <w:tc>
          <w:tcPr>
            <w:tcW w:w="8430" w:type="dxa"/>
            <w:shd w:val="clear" w:color="auto" w:fill="auto"/>
            <w:tcMar>
              <w:top w:w="100" w:type="dxa"/>
              <w:left w:w="100" w:type="dxa"/>
              <w:bottom w:w="100" w:type="dxa"/>
              <w:right w:w="100" w:type="dxa"/>
            </w:tcMar>
          </w:tcPr>
          <w:p w14:paraId="40724C64" w14:textId="77777777" w:rsidR="00001BF7" w:rsidRDefault="00115F48">
            <w:pPr>
              <w:widowControl w:val="0"/>
              <w:spacing w:after="0" w:line="240" w:lineRule="auto"/>
              <w:ind w:left="0"/>
            </w:pPr>
            <w:r>
              <w:t xml:space="preserve"> Access Phone Camera Diagram</w:t>
            </w:r>
          </w:p>
        </w:tc>
      </w:tr>
      <w:tr w:rsidR="00001BF7" w14:paraId="07D8BBC1" w14:textId="77777777">
        <w:tc>
          <w:tcPr>
            <w:tcW w:w="2400" w:type="dxa"/>
            <w:shd w:val="clear" w:color="auto" w:fill="auto"/>
            <w:tcMar>
              <w:top w:w="100" w:type="dxa"/>
              <w:left w:w="100" w:type="dxa"/>
              <w:bottom w:w="100" w:type="dxa"/>
              <w:right w:w="100" w:type="dxa"/>
            </w:tcMar>
          </w:tcPr>
          <w:p w14:paraId="42FF0DA0" w14:textId="77777777" w:rsidR="00001BF7" w:rsidRDefault="00115F48">
            <w:pPr>
              <w:widowControl w:val="0"/>
              <w:spacing w:after="0" w:line="240" w:lineRule="auto"/>
              <w:ind w:left="0"/>
              <w:jc w:val="center"/>
            </w:pPr>
            <w:hyperlink w:anchor="c81npvkkklgu">
              <w:r>
                <w:rPr>
                  <w:color w:val="1155CC"/>
                  <w:u w:val="single"/>
                </w:rPr>
                <w:t>5.2.15.1</w:t>
              </w:r>
            </w:hyperlink>
          </w:p>
        </w:tc>
        <w:tc>
          <w:tcPr>
            <w:tcW w:w="8430" w:type="dxa"/>
            <w:shd w:val="clear" w:color="auto" w:fill="auto"/>
            <w:tcMar>
              <w:top w:w="100" w:type="dxa"/>
              <w:left w:w="100" w:type="dxa"/>
              <w:bottom w:w="100" w:type="dxa"/>
              <w:right w:w="100" w:type="dxa"/>
            </w:tcMar>
          </w:tcPr>
          <w:p w14:paraId="4DBA86F8" w14:textId="77777777" w:rsidR="00001BF7" w:rsidRDefault="00115F48">
            <w:pPr>
              <w:widowControl w:val="0"/>
              <w:spacing w:after="0" w:line="240" w:lineRule="auto"/>
              <w:ind w:left="0"/>
            </w:pPr>
            <w:r>
              <w:t xml:space="preserve"> Enable Emergency Assistance Access Diagram</w:t>
            </w:r>
          </w:p>
        </w:tc>
      </w:tr>
      <w:tr w:rsidR="00001BF7" w14:paraId="547577D4" w14:textId="77777777">
        <w:tc>
          <w:tcPr>
            <w:tcW w:w="2400" w:type="dxa"/>
            <w:shd w:val="clear" w:color="auto" w:fill="auto"/>
            <w:tcMar>
              <w:top w:w="100" w:type="dxa"/>
              <w:left w:w="100" w:type="dxa"/>
              <w:bottom w:w="100" w:type="dxa"/>
              <w:right w:w="100" w:type="dxa"/>
            </w:tcMar>
          </w:tcPr>
          <w:p w14:paraId="20A77E8E" w14:textId="77777777" w:rsidR="00001BF7" w:rsidRDefault="00115F48">
            <w:pPr>
              <w:widowControl w:val="0"/>
              <w:spacing w:after="0" w:line="240" w:lineRule="auto"/>
              <w:ind w:left="0"/>
              <w:jc w:val="center"/>
            </w:pPr>
            <w:hyperlink w:anchor="mlcpgbe0cgth">
              <w:r>
                <w:rPr>
                  <w:color w:val="1155CC"/>
                  <w:u w:val="single"/>
                </w:rPr>
                <w:t>5.2.16.1</w:t>
              </w:r>
            </w:hyperlink>
            <w:r>
              <w:t xml:space="preserve"> </w:t>
            </w:r>
          </w:p>
        </w:tc>
        <w:tc>
          <w:tcPr>
            <w:tcW w:w="8430" w:type="dxa"/>
            <w:shd w:val="clear" w:color="auto" w:fill="auto"/>
            <w:tcMar>
              <w:top w:w="100" w:type="dxa"/>
              <w:left w:w="100" w:type="dxa"/>
              <w:bottom w:w="100" w:type="dxa"/>
              <w:right w:w="100" w:type="dxa"/>
            </w:tcMar>
          </w:tcPr>
          <w:p w14:paraId="54AEE434" w14:textId="77777777" w:rsidR="00001BF7" w:rsidRDefault="00115F48">
            <w:pPr>
              <w:widowControl w:val="0"/>
              <w:spacing w:after="0" w:line="240" w:lineRule="auto"/>
              <w:ind w:left="0"/>
            </w:pPr>
            <w:r>
              <w:t xml:space="preserve"> Count Steps and Track </w:t>
            </w:r>
            <w:r>
              <w:t>Healthier Diagram</w:t>
            </w:r>
          </w:p>
        </w:tc>
      </w:tr>
      <w:tr w:rsidR="00001BF7" w14:paraId="6157ECD1" w14:textId="77777777">
        <w:tc>
          <w:tcPr>
            <w:tcW w:w="2400" w:type="dxa"/>
            <w:shd w:val="clear" w:color="auto" w:fill="auto"/>
            <w:tcMar>
              <w:top w:w="100" w:type="dxa"/>
              <w:left w:w="100" w:type="dxa"/>
              <w:bottom w:w="100" w:type="dxa"/>
              <w:right w:w="100" w:type="dxa"/>
            </w:tcMar>
          </w:tcPr>
          <w:p w14:paraId="3982F128" w14:textId="77777777" w:rsidR="00001BF7" w:rsidRDefault="00115F48">
            <w:pPr>
              <w:widowControl w:val="0"/>
              <w:spacing w:after="0" w:line="240" w:lineRule="auto"/>
              <w:ind w:left="0"/>
              <w:jc w:val="center"/>
            </w:pPr>
            <w:hyperlink w:anchor="8roxm25im2s2">
              <w:r>
                <w:rPr>
                  <w:color w:val="1155CC"/>
                  <w:u w:val="single"/>
                </w:rPr>
                <w:t>5.2.17.1</w:t>
              </w:r>
            </w:hyperlink>
            <w:r>
              <w:t xml:space="preserve"> </w:t>
            </w:r>
          </w:p>
        </w:tc>
        <w:tc>
          <w:tcPr>
            <w:tcW w:w="8430" w:type="dxa"/>
            <w:shd w:val="clear" w:color="auto" w:fill="auto"/>
            <w:tcMar>
              <w:top w:w="100" w:type="dxa"/>
              <w:left w:w="100" w:type="dxa"/>
              <w:bottom w:w="100" w:type="dxa"/>
              <w:right w:w="100" w:type="dxa"/>
            </w:tcMar>
          </w:tcPr>
          <w:p w14:paraId="6F6A7002" w14:textId="77777777" w:rsidR="00001BF7" w:rsidRDefault="00115F48">
            <w:pPr>
              <w:widowControl w:val="0"/>
              <w:spacing w:after="0" w:line="240" w:lineRule="auto"/>
              <w:ind w:left="0"/>
            </w:pPr>
            <w:r>
              <w:t xml:space="preserve"> System Interfaces Diagram</w:t>
            </w:r>
          </w:p>
        </w:tc>
      </w:tr>
      <w:tr w:rsidR="00001BF7" w14:paraId="5591C0A7" w14:textId="77777777">
        <w:tc>
          <w:tcPr>
            <w:tcW w:w="2400" w:type="dxa"/>
            <w:shd w:val="clear" w:color="auto" w:fill="auto"/>
            <w:tcMar>
              <w:top w:w="100" w:type="dxa"/>
              <w:left w:w="100" w:type="dxa"/>
              <w:bottom w:w="100" w:type="dxa"/>
              <w:right w:w="100" w:type="dxa"/>
            </w:tcMar>
          </w:tcPr>
          <w:p w14:paraId="052503F1" w14:textId="77777777" w:rsidR="00001BF7" w:rsidRDefault="00115F48">
            <w:pPr>
              <w:widowControl w:val="0"/>
              <w:spacing w:after="0" w:line="240" w:lineRule="auto"/>
              <w:ind w:left="0"/>
              <w:jc w:val="center"/>
            </w:pPr>
            <w:hyperlink w:anchor="xkjptbafoddo">
              <w:r>
                <w:rPr>
                  <w:color w:val="1155CC"/>
                  <w:u w:val="single"/>
                </w:rPr>
                <w:t>5.2.18.1</w:t>
              </w:r>
            </w:hyperlink>
          </w:p>
        </w:tc>
        <w:tc>
          <w:tcPr>
            <w:tcW w:w="8430" w:type="dxa"/>
            <w:shd w:val="clear" w:color="auto" w:fill="auto"/>
            <w:tcMar>
              <w:top w:w="100" w:type="dxa"/>
              <w:left w:w="100" w:type="dxa"/>
              <w:bottom w:w="100" w:type="dxa"/>
              <w:right w:w="100" w:type="dxa"/>
            </w:tcMar>
          </w:tcPr>
          <w:p w14:paraId="7814EB3F" w14:textId="77777777" w:rsidR="00001BF7" w:rsidRDefault="00115F48">
            <w:pPr>
              <w:widowControl w:val="0"/>
              <w:spacing w:after="0" w:line="240" w:lineRule="auto"/>
              <w:ind w:left="0"/>
            </w:pPr>
            <w:r>
              <w:t xml:space="preserve"> User Interfaces Diagram</w:t>
            </w:r>
          </w:p>
        </w:tc>
      </w:tr>
      <w:tr w:rsidR="00001BF7" w14:paraId="4A6B242B" w14:textId="77777777">
        <w:tc>
          <w:tcPr>
            <w:tcW w:w="2400" w:type="dxa"/>
            <w:shd w:val="clear" w:color="auto" w:fill="auto"/>
            <w:tcMar>
              <w:top w:w="100" w:type="dxa"/>
              <w:left w:w="100" w:type="dxa"/>
              <w:bottom w:w="100" w:type="dxa"/>
              <w:right w:w="100" w:type="dxa"/>
            </w:tcMar>
          </w:tcPr>
          <w:p w14:paraId="5398AEBE" w14:textId="77777777" w:rsidR="00001BF7" w:rsidRDefault="00115F48">
            <w:pPr>
              <w:widowControl w:val="0"/>
              <w:spacing w:after="0" w:line="240" w:lineRule="auto"/>
              <w:ind w:left="0"/>
              <w:jc w:val="center"/>
            </w:pPr>
            <w:hyperlink w:anchor="rofzx123bt9q">
              <w:r>
                <w:rPr>
                  <w:color w:val="1155CC"/>
                  <w:u w:val="single"/>
                </w:rPr>
                <w:t>5.2.19.1</w:t>
              </w:r>
            </w:hyperlink>
          </w:p>
        </w:tc>
        <w:tc>
          <w:tcPr>
            <w:tcW w:w="8430" w:type="dxa"/>
            <w:shd w:val="clear" w:color="auto" w:fill="auto"/>
            <w:tcMar>
              <w:top w:w="100" w:type="dxa"/>
              <w:left w:w="100" w:type="dxa"/>
              <w:bottom w:w="100" w:type="dxa"/>
              <w:right w:w="100" w:type="dxa"/>
            </w:tcMar>
          </w:tcPr>
          <w:p w14:paraId="23749454" w14:textId="77777777" w:rsidR="00001BF7" w:rsidRDefault="00115F48">
            <w:pPr>
              <w:widowControl w:val="0"/>
              <w:spacing w:after="0" w:line="240" w:lineRule="auto"/>
              <w:ind w:left="0"/>
            </w:pPr>
            <w:r>
              <w:t xml:space="preserve"> Trail Map Diagram</w:t>
            </w:r>
          </w:p>
        </w:tc>
      </w:tr>
      <w:tr w:rsidR="00001BF7" w14:paraId="2DC9AD95" w14:textId="77777777">
        <w:tc>
          <w:tcPr>
            <w:tcW w:w="2400" w:type="dxa"/>
            <w:shd w:val="clear" w:color="auto" w:fill="auto"/>
            <w:tcMar>
              <w:top w:w="100" w:type="dxa"/>
              <w:left w:w="100" w:type="dxa"/>
              <w:bottom w:w="100" w:type="dxa"/>
              <w:right w:w="100" w:type="dxa"/>
            </w:tcMar>
          </w:tcPr>
          <w:p w14:paraId="0B5774AB" w14:textId="77777777" w:rsidR="00001BF7" w:rsidRDefault="00115F48">
            <w:pPr>
              <w:widowControl w:val="0"/>
              <w:spacing w:after="0" w:line="240" w:lineRule="auto"/>
              <w:ind w:left="0"/>
              <w:jc w:val="center"/>
            </w:pPr>
            <w:hyperlink w:anchor="juahi9yd4zn">
              <w:r>
                <w:rPr>
                  <w:color w:val="1155CC"/>
                  <w:u w:val="single"/>
                </w:rPr>
                <w:t xml:space="preserve">5.2.20.1 </w:t>
              </w:r>
            </w:hyperlink>
          </w:p>
        </w:tc>
        <w:tc>
          <w:tcPr>
            <w:tcW w:w="8430" w:type="dxa"/>
            <w:shd w:val="clear" w:color="auto" w:fill="auto"/>
            <w:tcMar>
              <w:top w:w="100" w:type="dxa"/>
              <w:left w:w="100" w:type="dxa"/>
              <w:bottom w:w="100" w:type="dxa"/>
              <w:right w:w="100" w:type="dxa"/>
            </w:tcMar>
          </w:tcPr>
          <w:p w14:paraId="35237EF1" w14:textId="77777777" w:rsidR="00001BF7" w:rsidRDefault="00115F48">
            <w:pPr>
              <w:widowControl w:val="0"/>
              <w:spacing w:after="0" w:line="240" w:lineRule="auto"/>
              <w:ind w:left="0"/>
            </w:pPr>
            <w:r>
              <w:t xml:space="preserve"> Trail Information Diagram</w:t>
            </w:r>
          </w:p>
        </w:tc>
      </w:tr>
      <w:tr w:rsidR="00001BF7" w14:paraId="6899F3C4" w14:textId="77777777">
        <w:tc>
          <w:tcPr>
            <w:tcW w:w="2400" w:type="dxa"/>
            <w:shd w:val="clear" w:color="auto" w:fill="auto"/>
            <w:tcMar>
              <w:top w:w="100" w:type="dxa"/>
              <w:left w:w="100" w:type="dxa"/>
              <w:bottom w:w="100" w:type="dxa"/>
              <w:right w:w="100" w:type="dxa"/>
            </w:tcMar>
          </w:tcPr>
          <w:p w14:paraId="2D14F24A" w14:textId="77777777" w:rsidR="00001BF7" w:rsidRDefault="00115F48">
            <w:pPr>
              <w:widowControl w:val="0"/>
              <w:spacing w:after="0" w:line="240" w:lineRule="auto"/>
              <w:ind w:left="0"/>
              <w:jc w:val="center"/>
            </w:pPr>
            <w:hyperlink w:anchor="nex8j9dwewfg">
              <w:r>
                <w:rPr>
                  <w:color w:val="1155CC"/>
                  <w:u w:val="single"/>
                </w:rPr>
                <w:t xml:space="preserve">5.2.21.1 </w:t>
              </w:r>
            </w:hyperlink>
          </w:p>
        </w:tc>
        <w:tc>
          <w:tcPr>
            <w:tcW w:w="8430" w:type="dxa"/>
            <w:shd w:val="clear" w:color="auto" w:fill="auto"/>
            <w:tcMar>
              <w:top w:w="100" w:type="dxa"/>
              <w:left w:w="100" w:type="dxa"/>
              <w:bottom w:w="100" w:type="dxa"/>
              <w:right w:w="100" w:type="dxa"/>
            </w:tcMar>
          </w:tcPr>
          <w:p w14:paraId="179FCD76" w14:textId="77777777" w:rsidR="00001BF7" w:rsidRDefault="00115F48">
            <w:pPr>
              <w:widowControl w:val="0"/>
              <w:spacing w:after="0" w:line="240" w:lineRule="auto"/>
              <w:ind w:left="0"/>
            </w:pPr>
            <w:r>
              <w:t xml:space="preserve"> Trail Review System Diagram</w:t>
            </w:r>
          </w:p>
        </w:tc>
      </w:tr>
      <w:tr w:rsidR="00001BF7" w14:paraId="3141667F" w14:textId="77777777">
        <w:tc>
          <w:tcPr>
            <w:tcW w:w="2400" w:type="dxa"/>
            <w:shd w:val="clear" w:color="auto" w:fill="auto"/>
            <w:tcMar>
              <w:top w:w="100" w:type="dxa"/>
              <w:left w:w="100" w:type="dxa"/>
              <w:bottom w:w="100" w:type="dxa"/>
              <w:right w:w="100" w:type="dxa"/>
            </w:tcMar>
          </w:tcPr>
          <w:p w14:paraId="7529A67A" w14:textId="77777777" w:rsidR="00001BF7" w:rsidRDefault="00115F48">
            <w:pPr>
              <w:widowControl w:val="0"/>
              <w:spacing w:after="0" w:line="240" w:lineRule="auto"/>
              <w:ind w:left="0"/>
              <w:jc w:val="center"/>
            </w:pPr>
            <w:hyperlink w:anchor="vqzjkbgkhrzo">
              <w:r>
                <w:rPr>
                  <w:color w:val="1155CC"/>
                  <w:u w:val="single"/>
                </w:rPr>
                <w:t>5.2.22.1</w:t>
              </w:r>
            </w:hyperlink>
          </w:p>
        </w:tc>
        <w:tc>
          <w:tcPr>
            <w:tcW w:w="8430" w:type="dxa"/>
            <w:shd w:val="clear" w:color="auto" w:fill="auto"/>
            <w:tcMar>
              <w:top w:w="100" w:type="dxa"/>
              <w:left w:w="100" w:type="dxa"/>
              <w:bottom w:w="100" w:type="dxa"/>
              <w:right w:w="100" w:type="dxa"/>
            </w:tcMar>
          </w:tcPr>
          <w:p w14:paraId="59E49553" w14:textId="77777777" w:rsidR="00001BF7" w:rsidRDefault="00115F48">
            <w:pPr>
              <w:widowControl w:val="0"/>
              <w:spacing w:after="0" w:line="240" w:lineRule="auto"/>
              <w:ind w:left="0"/>
            </w:pPr>
            <w:r>
              <w:t xml:space="preserve"> Trail Safety Diagram</w:t>
            </w:r>
          </w:p>
        </w:tc>
      </w:tr>
      <w:tr w:rsidR="00001BF7" w14:paraId="3981F665" w14:textId="77777777">
        <w:tc>
          <w:tcPr>
            <w:tcW w:w="2400" w:type="dxa"/>
            <w:shd w:val="clear" w:color="auto" w:fill="auto"/>
            <w:tcMar>
              <w:top w:w="100" w:type="dxa"/>
              <w:left w:w="100" w:type="dxa"/>
              <w:bottom w:w="100" w:type="dxa"/>
              <w:right w:w="100" w:type="dxa"/>
            </w:tcMar>
          </w:tcPr>
          <w:p w14:paraId="3505EBB5" w14:textId="77777777" w:rsidR="00001BF7" w:rsidRDefault="00115F48">
            <w:pPr>
              <w:widowControl w:val="0"/>
              <w:spacing w:after="0" w:line="240" w:lineRule="auto"/>
              <w:ind w:left="0"/>
              <w:jc w:val="center"/>
            </w:pPr>
            <w:hyperlink w:anchor="8f1lubeh7foq">
              <w:r>
                <w:rPr>
                  <w:color w:val="1155CC"/>
                  <w:u w:val="single"/>
                </w:rPr>
                <w:t>5.2.23.1</w:t>
              </w:r>
            </w:hyperlink>
          </w:p>
        </w:tc>
        <w:tc>
          <w:tcPr>
            <w:tcW w:w="8430" w:type="dxa"/>
            <w:shd w:val="clear" w:color="auto" w:fill="auto"/>
            <w:tcMar>
              <w:top w:w="100" w:type="dxa"/>
              <w:left w:w="100" w:type="dxa"/>
              <w:bottom w:w="100" w:type="dxa"/>
              <w:right w:w="100" w:type="dxa"/>
            </w:tcMar>
          </w:tcPr>
          <w:p w14:paraId="3F3042DD" w14:textId="77777777" w:rsidR="00001BF7" w:rsidRDefault="00115F48">
            <w:pPr>
              <w:widowControl w:val="0"/>
              <w:spacing w:after="0" w:line="240" w:lineRule="auto"/>
              <w:ind w:left="0"/>
            </w:pPr>
            <w:r>
              <w:t xml:space="preserve"> Trail Search Diagram</w:t>
            </w:r>
          </w:p>
        </w:tc>
      </w:tr>
      <w:tr w:rsidR="00001BF7" w14:paraId="473DD1C8" w14:textId="77777777">
        <w:tc>
          <w:tcPr>
            <w:tcW w:w="2400" w:type="dxa"/>
            <w:shd w:val="clear" w:color="auto" w:fill="auto"/>
            <w:tcMar>
              <w:top w:w="100" w:type="dxa"/>
              <w:left w:w="100" w:type="dxa"/>
              <w:bottom w:w="100" w:type="dxa"/>
              <w:right w:w="100" w:type="dxa"/>
            </w:tcMar>
          </w:tcPr>
          <w:p w14:paraId="49D65FED" w14:textId="77777777" w:rsidR="00001BF7" w:rsidRDefault="00115F48">
            <w:pPr>
              <w:widowControl w:val="0"/>
              <w:spacing w:after="0" w:line="240" w:lineRule="auto"/>
              <w:ind w:left="0"/>
              <w:jc w:val="center"/>
            </w:pPr>
            <w:hyperlink w:anchor="75j8ww4u3a5b">
              <w:r>
                <w:rPr>
                  <w:color w:val="1155CC"/>
                  <w:u w:val="single"/>
                </w:rPr>
                <w:t>5.2.24.1</w:t>
              </w:r>
            </w:hyperlink>
            <w:r>
              <w:t xml:space="preserve"> </w:t>
            </w:r>
          </w:p>
        </w:tc>
        <w:tc>
          <w:tcPr>
            <w:tcW w:w="8430" w:type="dxa"/>
            <w:shd w:val="clear" w:color="auto" w:fill="auto"/>
            <w:tcMar>
              <w:top w:w="100" w:type="dxa"/>
              <w:left w:w="100" w:type="dxa"/>
              <w:bottom w:w="100" w:type="dxa"/>
              <w:right w:w="100" w:type="dxa"/>
            </w:tcMar>
          </w:tcPr>
          <w:p w14:paraId="402ADBC4" w14:textId="77777777" w:rsidR="00001BF7" w:rsidRDefault="00115F48">
            <w:pPr>
              <w:widowControl w:val="0"/>
              <w:spacing w:after="0" w:line="240" w:lineRule="auto"/>
              <w:ind w:left="0"/>
            </w:pPr>
            <w:r>
              <w:t xml:space="preserve"> Hike Recommendations Diagram</w:t>
            </w:r>
          </w:p>
        </w:tc>
      </w:tr>
      <w:tr w:rsidR="00001BF7" w14:paraId="107C762E" w14:textId="77777777">
        <w:tc>
          <w:tcPr>
            <w:tcW w:w="2400" w:type="dxa"/>
            <w:shd w:val="clear" w:color="auto" w:fill="auto"/>
            <w:tcMar>
              <w:top w:w="100" w:type="dxa"/>
              <w:left w:w="100" w:type="dxa"/>
              <w:bottom w:w="100" w:type="dxa"/>
              <w:right w:w="100" w:type="dxa"/>
            </w:tcMar>
          </w:tcPr>
          <w:p w14:paraId="29A5CEDB" w14:textId="77777777" w:rsidR="00001BF7" w:rsidRDefault="00115F48">
            <w:pPr>
              <w:widowControl w:val="0"/>
              <w:spacing w:after="0" w:line="240" w:lineRule="auto"/>
              <w:ind w:left="0"/>
              <w:jc w:val="center"/>
            </w:pPr>
            <w:hyperlink w:anchor="oqwd7d5jwt">
              <w:r>
                <w:rPr>
                  <w:color w:val="1155CC"/>
                  <w:u w:val="single"/>
                </w:rPr>
                <w:t xml:space="preserve">5.2.25.1 </w:t>
              </w:r>
            </w:hyperlink>
          </w:p>
        </w:tc>
        <w:tc>
          <w:tcPr>
            <w:tcW w:w="8430" w:type="dxa"/>
            <w:shd w:val="clear" w:color="auto" w:fill="auto"/>
            <w:tcMar>
              <w:top w:w="100" w:type="dxa"/>
              <w:left w:w="100" w:type="dxa"/>
              <w:bottom w:w="100" w:type="dxa"/>
              <w:right w:w="100" w:type="dxa"/>
            </w:tcMar>
          </w:tcPr>
          <w:p w14:paraId="58FD824C" w14:textId="77777777" w:rsidR="00001BF7" w:rsidRDefault="00115F48">
            <w:pPr>
              <w:widowControl w:val="0"/>
              <w:spacing w:after="0" w:line="240" w:lineRule="auto"/>
              <w:ind w:left="0"/>
            </w:pPr>
            <w:r>
              <w:t xml:space="preserve"> Hiking Gear Diagram</w:t>
            </w:r>
          </w:p>
        </w:tc>
      </w:tr>
      <w:tr w:rsidR="00001BF7" w14:paraId="05A51567" w14:textId="77777777">
        <w:tc>
          <w:tcPr>
            <w:tcW w:w="2400" w:type="dxa"/>
            <w:shd w:val="clear" w:color="auto" w:fill="auto"/>
            <w:tcMar>
              <w:top w:w="100" w:type="dxa"/>
              <w:left w:w="100" w:type="dxa"/>
              <w:bottom w:w="100" w:type="dxa"/>
              <w:right w:w="100" w:type="dxa"/>
            </w:tcMar>
          </w:tcPr>
          <w:p w14:paraId="11CE6AA7" w14:textId="77777777" w:rsidR="00001BF7" w:rsidRDefault="00115F48">
            <w:pPr>
              <w:widowControl w:val="0"/>
              <w:spacing w:after="0" w:line="240" w:lineRule="auto"/>
              <w:ind w:left="0"/>
              <w:jc w:val="center"/>
            </w:pPr>
            <w:hyperlink w:anchor="1p0j6ziftxl3">
              <w:r>
                <w:rPr>
                  <w:color w:val="1155CC"/>
                  <w:u w:val="single"/>
                </w:rPr>
                <w:t>5.2.26.1</w:t>
              </w:r>
            </w:hyperlink>
          </w:p>
        </w:tc>
        <w:tc>
          <w:tcPr>
            <w:tcW w:w="8430" w:type="dxa"/>
            <w:shd w:val="clear" w:color="auto" w:fill="auto"/>
            <w:tcMar>
              <w:top w:w="100" w:type="dxa"/>
              <w:left w:w="100" w:type="dxa"/>
              <w:bottom w:w="100" w:type="dxa"/>
              <w:right w:w="100" w:type="dxa"/>
            </w:tcMar>
          </w:tcPr>
          <w:p w14:paraId="36DE3507" w14:textId="77777777" w:rsidR="00001BF7" w:rsidRDefault="00115F48">
            <w:pPr>
              <w:widowControl w:val="0"/>
              <w:spacing w:after="0" w:line="240" w:lineRule="auto"/>
              <w:ind w:left="0"/>
            </w:pPr>
            <w:r>
              <w:t xml:space="preserve"> Trail Map Diagram</w:t>
            </w:r>
          </w:p>
        </w:tc>
      </w:tr>
      <w:tr w:rsidR="00001BF7" w14:paraId="6F665FD9" w14:textId="77777777">
        <w:tc>
          <w:tcPr>
            <w:tcW w:w="2400" w:type="dxa"/>
            <w:shd w:val="clear" w:color="auto" w:fill="auto"/>
            <w:tcMar>
              <w:top w:w="100" w:type="dxa"/>
              <w:left w:w="100" w:type="dxa"/>
              <w:bottom w:w="100" w:type="dxa"/>
              <w:right w:w="100" w:type="dxa"/>
            </w:tcMar>
          </w:tcPr>
          <w:p w14:paraId="2932CB50" w14:textId="77777777" w:rsidR="00001BF7" w:rsidRDefault="00115F48">
            <w:pPr>
              <w:widowControl w:val="0"/>
              <w:spacing w:after="0" w:line="240" w:lineRule="auto"/>
              <w:ind w:left="0"/>
              <w:jc w:val="center"/>
            </w:pPr>
            <w:hyperlink w:anchor="i10firjq4o3o">
              <w:r>
                <w:rPr>
                  <w:color w:val="1155CC"/>
                  <w:u w:val="single"/>
                </w:rPr>
                <w:t>5.2.27.1</w:t>
              </w:r>
            </w:hyperlink>
          </w:p>
        </w:tc>
        <w:tc>
          <w:tcPr>
            <w:tcW w:w="8430" w:type="dxa"/>
            <w:shd w:val="clear" w:color="auto" w:fill="auto"/>
            <w:tcMar>
              <w:top w:w="100" w:type="dxa"/>
              <w:left w:w="100" w:type="dxa"/>
              <w:bottom w:w="100" w:type="dxa"/>
              <w:right w:w="100" w:type="dxa"/>
            </w:tcMar>
          </w:tcPr>
          <w:p w14:paraId="1CAE8D10" w14:textId="77777777" w:rsidR="00001BF7" w:rsidRDefault="00115F48">
            <w:pPr>
              <w:widowControl w:val="0"/>
              <w:spacing w:after="0" w:line="240" w:lineRule="auto"/>
              <w:ind w:left="0"/>
            </w:pPr>
            <w:r>
              <w:t xml:space="preserve"> Trail Information Diagram</w:t>
            </w:r>
          </w:p>
        </w:tc>
      </w:tr>
      <w:tr w:rsidR="00001BF7" w14:paraId="136C3B9F" w14:textId="77777777">
        <w:tc>
          <w:tcPr>
            <w:tcW w:w="2400" w:type="dxa"/>
            <w:shd w:val="clear" w:color="auto" w:fill="auto"/>
            <w:tcMar>
              <w:top w:w="100" w:type="dxa"/>
              <w:left w:w="100" w:type="dxa"/>
              <w:bottom w:w="100" w:type="dxa"/>
              <w:right w:w="100" w:type="dxa"/>
            </w:tcMar>
          </w:tcPr>
          <w:p w14:paraId="4577FB26" w14:textId="77777777" w:rsidR="00001BF7" w:rsidRDefault="00115F48">
            <w:pPr>
              <w:widowControl w:val="0"/>
              <w:spacing w:after="0" w:line="240" w:lineRule="auto"/>
              <w:ind w:left="0"/>
              <w:jc w:val="center"/>
            </w:pPr>
            <w:hyperlink w:anchor="aneazx7uam4g">
              <w:r>
                <w:rPr>
                  <w:color w:val="1155CC"/>
                  <w:u w:val="single"/>
                </w:rPr>
                <w:t xml:space="preserve">5.2.28.1 </w:t>
              </w:r>
            </w:hyperlink>
          </w:p>
        </w:tc>
        <w:tc>
          <w:tcPr>
            <w:tcW w:w="8430" w:type="dxa"/>
            <w:shd w:val="clear" w:color="auto" w:fill="auto"/>
            <w:tcMar>
              <w:top w:w="100" w:type="dxa"/>
              <w:left w:w="100" w:type="dxa"/>
              <w:bottom w:w="100" w:type="dxa"/>
              <w:right w:w="100" w:type="dxa"/>
            </w:tcMar>
          </w:tcPr>
          <w:p w14:paraId="26EAA943" w14:textId="77777777" w:rsidR="00001BF7" w:rsidRDefault="00115F48">
            <w:pPr>
              <w:widowControl w:val="0"/>
              <w:spacing w:after="0" w:line="240" w:lineRule="auto"/>
              <w:ind w:left="0"/>
            </w:pPr>
            <w:r>
              <w:t xml:space="preserve"> Trail Review System Diagram</w:t>
            </w:r>
          </w:p>
        </w:tc>
      </w:tr>
      <w:tr w:rsidR="00001BF7" w14:paraId="746BE4CC" w14:textId="77777777">
        <w:tc>
          <w:tcPr>
            <w:tcW w:w="2400" w:type="dxa"/>
            <w:shd w:val="clear" w:color="auto" w:fill="auto"/>
            <w:tcMar>
              <w:top w:w="100" w:type="dxa"/>
              <w:left w:w="100" w:type="dxa"/>
              <w:bottom w:w="100" w:type="dxa"/>
              <w:right w:w="100" w:type="dxa"/>
            </w:tcMar>
          </w:tcPr>
          <w:p w14:paraId="3A37F2CB" w14:textId="77777777" w:rsidR="00001BF7" w:rsidRDefault="00115F48">
            <w:pPr>
              <w:widowControl w:val="0"/>
              <w:spacing w:after="0" w:line="240" w:lineRule="auto"/>
              <w:ind w:left="0"/>
              <w:jc w:val="center"/>
            </w:pPr>
            <w:hyperlink w:anchor="qma1gffa8et4">
              <w:r>
                <w:rPr>
                  <w:color w:val="1155CC"/>
                  <w:u w:val="single"/>
                </w:rPr>
                <w:t>5.2.29.1</w:t>
              </w:r>
            </w:hyperlink>
          </w:p>
        </w:tc>
        <w:tc>
          <w:tcPr>
            <w:tcW w:w="8430" w:type="dxa"/>
            <w:shd w:val="clear" w:color="auto" w:fill="auto"/>
            <w:tcMar>
              <w:top w:w="100" w:type="dxa"/>
              <w:left w:w="100" w:type="dxa"/>
              <w:bottom w:w="100" w:type="dxa"/>
              <w:right w:w="100" w:type="dxa"/>
            </w:tcMar>
          </w:tcPr>
          <w:p w14:paraId="0F6A19C9" w14:textId="77777777" w:rsidR="00001BF7" w:rsidRDefault="00115F48">
            <w:pPr>
              <w:widowControl w:val="0"/>
              <w:spacing w:after="0" w:line="240" w:lineRule="auto"/>
              <w:ind w:left="0"/>
            </w:pPr>
            <w:r>
              <w:t xml:space="preserve"> Trail Safety Diagram</w:t>
            </w:r>
          </w:p>
        </w:tc>
      </w:tr>
      <w:bookmarkStart w:id="7" w:name="pg743w8xd58g" w:colFirst="0" w:colLast="0"/>
      <w:bookmarkEnd w:id="7"/>
      <w:tr w:rsidR="00001BF7" w14:paraId="341B7186" w14:textId="77777777">
        <w:tc>
          <w:tcPr>
            <w:tcW w:w="2400" w:type="dxa"/>
            <w:shd w:val="clear" w:color="auto" w:fill="auto"/>
            <w:tcMar>
              <w:top w:w="100" w:type="dxa"/>
              <w:left w:w="100" w:type="dxa"/>
              <w:bottom w:w="100" w:type="dxa"/>
              <w:right w:w="100" w:type="dxa"/>
            </w:tcMar>
          </w:tcPr>
          <w:p w14:paraId="6A354976" w14:textId="77777777" w:rsidR="00001BF7" w:rsidRDefault="00115F48">
            <w:pPr>
              <w:widowControl w:val="0"/>
              <w:pBdr>
                <w:top w:val="nil"/>
                <w:left w:val="nil"/>
                <w:bottom w:val="nil"/>
                <w:right w:val="nil"/>
                <w:between w:val="nil"/>
              </w:pBdr>
              <w:spacing w:after="0" w:line="240" w:lineRule="auto"/>
              <w:ind w:left="0" w:firstLine="90"/>
              <w:jc w:val="center"/>
            </w:pPr>
            <w:r>
              <w:fldChar w:fldCharType="begin"/>
            </w:r>
            <w:r>
              <w:instrText xml:space="preserve"> HYPERLINK \l "_3zn7x4sz5xw2" \h </w:instrText>
            </w:r>
            <w:r>
              <w:fldChar w:fldCharType="separate"/>
            </w:r>
            <w:r>
              <w:rPr>
                <w:color w:val="1155CC"/>
                <w:u w:val="single"/>
              </w:rPr>
              <w:t>5.3.1</w:t>
            </w:r>
            <w:r>
              <w:rPr>
                <w:color w:val="1155CC"/>
                <w:u w:val="single"/>
              </w:rPr>
              <w:fldChar w:fldCharType="end"/>
            </w:r>
          </w:p>
        </w:tc>
        <w:tc>
          <w:tcPr>
            <w:tcW w:w="8430" w:type="dxa"/>
            <w:shd w:val="clear" w:color="auto" w:fill="auto"/>
            <w:tcMar>
              <w:top w:w="100" w:type="dxa"/>
              <w:left w:w="100" w:type="dxa"/>
              <w:bottom w:w="100" w:type="dxa"/>
              <w:right w:w="100" w:type="dxa"/>
            </w:tcMar>
          </w:tcPr>
          <w:p w14:paraId="19502EAD" w14:textId="77777777" w:rsidR="00001BF7" w:rsidRDefault="00115F48">
            <w:pPr>
              <w:widowControl w:val="0"/>
              <w:spacing w:after="0" w:line="240" w:lineRule="auto"/>
              <w:ind w:left="0" w:firstLine="90"/>
            </w:pPr>
            <w:r>
              <w:t>High Level Application Package Diagram</w:t>
            </w:r>
          </w:p>
        </w:tc>
      </w:tr>
      <w:bookmarkStart w:id="8" w:name="s7owysdxjuoy" w:colFirst="0" w:colLast="0"/>
      <w:bookmarkEnd w:id="8"/>
      <w:tr w:rsidR="00001BF7" w14:paraId="6DC57CD3" w14:textId="77777777">
        <w:trPr>
          <w:trHeight w:val="470"/>
        </w:trPr>
        <w:tc>
          <w:tcPr>
            <w:tcW w:w="2400" w:type="dxa"/>
            <w:shd w:val="clear" w:color="auto" w:fill="auto"/>
            <w:tcMar>
              <w:top w:w="100" w:type="dxa"/>
              <w:left w:w="100" w:type="dxa"/>
              <w:bottom w:w="100" w:type="dxa"/>
              <w:right w:w="100" w:type="dxa"/>
            </w:tcMar>
          </w:tcPr>
          <w:p w14:paraId="1BDEF0E2" w14:textId="77777777" w:rsidR="00001BF7" w:rsidRDefault="00115F48">
            <w:pPr>
              <w:widowControl w:val="0"/>
              <w:pBdr>
                <w:top w:val="nil"/>
                <w:left w:val="nil"/>
                <w:bottom w:val="nil"/>
                <w:right w:val="nil"/>
                <w:between w:val="nil"/>
              </w:pBdr>
              <w:spacing w:after="0" w:line="240" w:lineRule="auto"/>
              <w:ind w:left="0" w:firstLine="90"/>
              <w:jc w:val="center"/>
            </w:pPr>
            <w:r>
              <w:fldChar w:fldCharType="begin"/>
            </w:r>
            <w:r>
              <w:instrText xml:space="preserve"> HYPERLINK \l "_tukbg5ni5lwq" \h </w:instrText>
            </w:r>
            <w:r>
              <w:fldChar w:fldCharType="separate"/>
            </w:r>
            <w:r>
              <w:rPr>
                <w:color w:val="1155CC"/>
                <w:u w:val="single"/>
              </w:rPr>
              <w:t>5.3.2</w:t>
            </w:r>
            <w:r>
              <w:rPr>
                <w:color w:val="1155CC"/>
                <w:u w:val="single"/>
              </w:rPr>
              <w:fldChar w:fldCharType="end"/>
            </w:r>
          </w:p>
        </w:tc>
        <w:tc>
          <w:tcPr>
            <w:tcW w:w="8430" w:type="dxa"/>
            <w:shd w:val="clear" w:color="auto" w:fill="auto"/>
            <w:tcMar>
              <w:top w:w="100" w:type="dxa"/>
              <w:left w:w="100" w:type="dxa"/>
              <w:bottom w:w="100" w:type="dxa"/>
              <w:right w:w="100" w:type="dxa"/>
            </w:tcMar>
          </w:tcPr>
          <w:p w14:paraId="52CBC15A" w14:textId="77777777" w:rsidR="00001BF7" w:rsidRDefault="00115F48">
            <w:pPr>
              <w:widowControl w:val="0"/>
              <w:spacing w:after="0" w:line="240" w:lineRule="auto"/>
              <w:ind w:left="0" w:firstLine="90"/>
            </w:pPr>
            <w:r>
              <w:t>Application Side Package Diagram</w:t>
            </w:r>
          </w:p>
        </w:tc>
      </w:tr>
      <w:bookmarkStart w:id="9" w:name="vue0aeyirmk1" w:colFirst="0" w:colLast="0"/>
      <w:bookmarkEnd w:id="9"/>
      <w:tr w:rsidR="00001BF7" w14:paraId="7C331E28" w14:textId="77777777">
        <w:tc>
          <w:tcPr>
            <w:tcW w:w="2400" w:type="dxa"/>
            <w:shd w:val="clear" w:color="auto" w:fill="auto"/>
            <w:tcMar>
              <w:top w:w="100" w:type="dxa"/>
              <w:left w:w="100" w:type="dxa"/>
              <w:bottom w:w="100" w:type="dxa"/>
              <w:right w:w="100" w:type="dxa"/>
            </w:tcMar>
          </w:tcPr>
          <w:p w14:paraId="4C529068" w14:textId="77777777" w:rsidR="00001BF7" w:rsidRDefault="00115F48">
            <w:pPr>
              <w:widowControl w:val="0"/>
              <w:pBdr>
                <w:top w:val="nil"/>
                <w:left w:val="nil"/>
                <w:bottom w:val="nil"/>
                <w:right w:val="nil"/>
                <w:between w:val="nil"/>
              </w:pBdr>
              <w:spacing w:after="0" w:line="240" w:lineRule="auto"/>
              <w:ind w:left="0" w:firstLine="90"/>
              <w:jc w:val="center"/>
            </w:pPr>
            <w:r>
              <w:fldChar w:fldCharType="begin"/>
            </w:r>
            <w:r>
              <w:instrText xml:space="preserve"> HYPERLINK \l "_i89shxah70ho" \h </w:instrText>
            </w:r>
            <w:r>
              <w:fldChar w:fldCharType="separate"/>
            </w:r>
            <w:r>
              <w:rPr>
                <w:color w:val="1155CC"/>
                <w:u w:val="single"/>
              </w:rPr>
              <w:t>5.3.3</w:t>
            </w:r>
            <w:r>
              <w:rPr>
                <w:color w:val="1155CC"/>
                <w:u w:val="single"/>
              </w:rPr>
              <w:fldChar w:fldCharType="end"/>
            </w:r>
          </w:p>
        </w:tc>
        <w:tc>
          <w:tcPr>
            <w:tcW w:w="8430" w:type="dxa"/>
            <w:shd w:val="clear" w:color="auto" w:fill="auto"/>
            <w:tcMar>
              <w:top w:w="100" w:type="dxa"/>
              <w:left w:w="100" w:type="dxa"/>
              <w:bottom w:w="100" w:type="dxa"/>
              <w:right w:w="100" w:type="dxa"/>
            </w:tcMar>
          </w:tcPr>
          <w:p w14:paraId="167AB309" w14:textId="77777777" w:rsidR="00001BF7" w:rsidRDefault="00115F48">
            <w:pPr>
              <w:widowControl w:val="0"/>
              <w:spacing w:after="0" w:line="240" w:lineRule="auto"/>
              <w:ind w:left="0" w:firstLine="90"/>
            </w:pPr>
            <w:proofErr w:type="gramStart"/>
            <w:r>
              <w:t>Server Side</w:t>
            </w:r>
            <w:proofErr w:type="gramEnd"/>
            <w:r>
              <w:t xml:space="preserve"> Package Diagram</w:t>
            </w:r>
          </w:p>
        </w:tc>
      </w:tr>
      <w:bookmarkStart w:id="10" w:name="edgmvng8wvle" w:colFirst="0" w:colLast="0"/>
      <w:bookmarkEnd w:id="10"/>
      <w:tr w:rsidR="00001BF7" w14:paraId="2F794263" w14:textId="77777777">
        <w:tc>
          <w:tcPr>
            <w:tcW w:w="2400" w:type="dxa"/>
            <w:shd w:val="clear" w:color="auto" w:fill="auto"/>
            <w:tcMar>
              <w:top w:w="100" w:type="dxa"/>
              <w:left w:w="100" w:type="dxa"/>
              <w:bottom w:w="100" w:type="dxa"/>
              <w:right w:w="100" w:type="dxa"/>
            </w:tcMar>
          </w:tcPr>
          <w:p w14:paraId="5018E615" w14:textId="77777777" w:rsidR="00001BF7" w:rsidRDefault="00115F48">
            <w:pPr>
              <w:widowControl w:val="0"/>
              <w:pBdr>
                <w:top w:val="nil"/>
                <w:left w:val="nil"/>
                <w:bottom w:val="nil"/>
                <w:right w:val="nil"/>
                <w:between w:val="nil"/>
              </w:pBdr>
              <w:spacing w:after="0" w:line="240" w:lineRule="auto"/>
              <w:ind w:left="0" w:firstLine="90"/>
              <w:jc w:val="center"/>
            </w:pPr>
            <w:r>
              <w:fldChar w:fldCharType="begin"/>
            </w:r>
            <w:r>
              <w:instrText xml:space="preserve"> HYPERLINK \l "_i8lvu4qo26o3" \h </w:instrText>
            </w:r>
            <w:r>
              <w:fldChar w:fldCharType="separate"/>
            </w:r>
            <w:r>
              <w:rPr>
                <w:color w:val="1155CC"/>
                <w:u w:val="single"/>
              </w:rPr>
              <w:t>5.3.4</w:t>
            </w:r>
            <w:r>
              <w:rPr>
                <w:color w:val="1155CC"/>
                <w:u w:val="single"/>
              </w:rPr>
              <w:fldChar w:fldCharType="end"/>
            </w:r>
          </w:p>
        </w:tc>
        <w:tc>
          <w:tcPr>
            <w:tcW w:w="8430" w:type="dxa"/>
            <w:shd w:val="clear" w:color="auto" w:fill="auto"/>
            <w:tcMar>
              <w:top w:w="100" w:type="dxa"/>
              <w:left w:w="100" w:type="dxa"/>
              <w:bottom w:w="100" w:type="dxa"/>
              <w:right w:w="100" w:type="dxa"/>
            </w:tcMar>
          </w:tcPr>
          <w:p w14:paraId="663F8FB7" w14:textId="77777777" w:rsidR="00001BF7" w:rsidRDefault="00115F48">
            <w:pPr>
              <w:widowControl w:val="0"/>
              <w:spacing w:after="0" w:line="240" w:lineRule="auto"/>
              <w:ind w:left="0" w:firstLine="90"/>
            </w:pPr>
            <w:r>
              <w:t>External Interfaces Package Diagram</w:t>
            </w:r>
          </w:p>
        </w:tc>
      </w:tr>
      <w:tr w:rsidR="00001BF7" w14:paraId="1DFB52BD" w14:textId="77777777">
        <w:tc>
          <w:tcPr>
            <w:tcW w:w="2400" w:type="dxa"/>
            <w:shd w:val="clear" w:color="auto" w:fill="auto"/>
            <w:tcMar>
              <w:top w:w="100" w:type="dxa"/>
              <w:left w:w="100" w:type="dxa"/>
              <w:bottom w:w="100" w:type="dxa"/>
              <w:right w:w="100" w:type="dxa"/>
            </w:tcMar>
          </w:tcPr>
          <w:p w14:paraId="59F4A0D0" w14:textId="77777777" w:rsidR="00001BF7" w:rsidRDefault="00115F48">
            <w:pPr>
              <w:widowControl w:val="0"/>
              <w:pBdr>
                <w:top w:val="nil"/>
                <w:left w:val="nil"/>
                <w:bottom w:val="nil"/>
                <w:right w:val="nil"/>
                <w:between w:val="nil"/>
              </w:pBdr>
              <w:spacing w:after="0" w:line="240" w:lineRule="auto"/>
              <w:ind w:left="0" w:firstLine="90"/>
              <w:jc w:val="center"/>
            </w:pPr>
            <w:hyperlink w:anchor="_glzkiuvmk6j2">
              <w:r>
                <w:rPr>
                  <w:color w:val="1155CC"/>
                  <w:u w:val="single"/>
                </w:rPr>
                <w:t>5.4.1</w:t>
              </w:r>
            </w:hyperlink>
          </w:p>
        </w:tc>
        <w:tc>
          <w:tcPr>
            <w:tcW w:w="8430" w:type="dxa"/>
            <w:shd w:val="clear" w:color="auto" w:fill="auto"/>
            <w:tcMar>
              <w:top w:w="100" w:type="dxa"/>
              <w:left w:w="100" w:type="dxa"/>
              <w:bottom w:w="100" w:type="dxa"/>
              <w:right w:w="100" w:type="dxa"/>
            </w:tcMar>
          </w:tcPr>
          <w:p w14:paraId="18CA2508" w14:textId="77777777" w:rsidR="00001BF7" w:rsidRDefault="00115F48">
            <w:pPr>
              <w:widowControl w:val="0"/>
              <w:spacing w:after="0" w:line="240" w:lineRule="auto"/>
              <w:ind w:left="0" w:firstLine="90"/>
            </w:pPr>
            <w:r>
              <w:t>Trail Class UML</w:t>
            </w:r>
          </w:p>
        </w:tc>
      </w:tr>
      <w:tr w:rsidR="00001BF7" w14:paraId="19A513F2" w14:textId="77777777">
        <w:tc>
          <w:tcPr>
            <w:tcW w:w="2400" w:type="dxa"/>
            <w:shd w:val="clear" w:color="auto" w:fill="auto"/>
            <w:tcMar>
              <w:top w:w="100" w:type="dxa"/>
              <w:left w:w="100" w:type="dxa"/>
              <w:bottom w:w="100" w:type="dxa"/>
              <w:right w:w="100" w:type="dxa"/>
            </w:tcMar>
          </w:tcPr>
          <w:p w14:paraId="4DA1E44B" w14:textId="77777777" w:rsidR="00001BF7" w:rsidRDefault="00115F48">
            <w:pPr>
              <w:widowControl w:val="0"/>
              <w:pBdr>
                <w:top w:val="nil"/>
                <w:left w:val="nil"/>
                <w:bottom w:val="nil"/>
                <w:right w:val="nil"/>
                <w:between w:val="nil"/>
              </w:pBdr>
              <w:spacing w:after="0" w:line="240" w:lineRule="auto"/>
              <w:ind w:left="0" w:firstLine="90"/>
              <w:jc w:val="center"/>
            </w:pPr>
            <w:hyperlink w:anchor="7ogx51fdh933">
              <w:r>
                <w:rPr>
                  <w:color w:val="1155CC"/>
                  <w:u w:val="single"/>
                </w:rPr>
                <w:t>5.4.2</w:t>
              </w:r>
            </w:hyperlink>
          </w:p>
        </w:tc>
        <w:tc>
          <w:tcPr>
            <w:tcW w:w="8430" w:type="dxa"/>
            <w:shd w:val="clear" w:color="auto" w:fill="auto"/>
            <w:tcMar>
              <w:top w:w="100" w:type="dxa"/>
              <w:left w:w="100" w:type="dxa"/>
              <w:bottom w:w="100" w:type="dxa"/>
              <w:right w:w="100" w:type="dxa"/>
            </w:tcMar>
          </w:tcPr>
          <w:p w14:paraId="56BFDD99" w14:textId="77777777" w:rsidR="00001BF7" w:rsidRDefault="00115F48">
            <w:pPr>
              <w:widowControl w:val="0"/>
              <w:spacing w:after="0" w:line="240" w:lineRule="auto"/>
              <w:ind w:left="0" w:firstLine="90"/>
            </w:pPr>
            <w:r>
              <w:t>User Class UML</w:t>
            </w:r>
          </w:p>
        </w:tc>
      </w:tr>
      <w:tr w:rsidR="00001BF7" w14:paraId="7F41A73C" w14:textId="77777777">
        <w:tc>
          <w:tcPr>
            <w:tcW w:w="2400" w:type="dxa"/>
            <w:shd w:val="clear" w:color="auto" w:fill="auto"/>
            <w:tcMar>
              <w:top w:w="100" w:type="dxa"/>
              <w:left w:w="100" w:type="dxa"/>
              <w:bottom w:w="100" w:type="dxa"/>
              <w:right w:w="100" w:type="dxa"/>
            </w:tcMar>
          </w:tcPr>
          <w:p w14:paraId="6CFAEAD3" w14:textId="77777777" w:rsidR="00001BF7" w:rsidRDefault="00115F48">
            <w:pPr>
              <w:widowControl w:val="0"/>
              <w:pBdr>
                <w:top w:val="nil"/>
                <w:left w:val="nil"/>
                <w:bottom w:val="nil"/>
                <w:right w:val="nil"/>
                <w:between w:val="nil"/>
              </w:pBdr>
              <w:spacing w:after="0" w:line="240" w:lineRule="auto"/>
              <w:ind w:left="0" w:firstLine="90"/>
              <w:jc w:val="center"/>
            </w:pPr>
            <w:hyperlink w:anchor="e03cvft9j52s">
              <w:r>
                <w:rPr>
                  <w:color w:val="1155CC"/>
                  <w:u w:val="single"/>
                </w:rPr>
                <w:t>5.4.3</w:t>
              </w:r>
            </w:hyperlink>
          </w:p>
        </w:tc>
        <w:tc>
          <w:tcPr>
            <w:tcW w:w="8430" w:type="dxa"/>
            <w:shd w:val="clear" w:color="auto" w:fill="auto"/>
            <w:tcMar>
              <w:top w:w="100" w:type="dxa"/>
              <w:left w:w="100" w:type="dxa"/>
              <w:bottom w:w="100" w:type="dxa"/>
              <w:right w:w="100" w:type="dxa"/>
            </w:tcMar>
          </w:tcPr>
          <w:p w14:paraId="710F9E87" w14:textId="77777777" w:rsidR="00001BF7" w:rsidRDefault="00115F48">
            <w:pPr>
              <w:widowControl w:val="0"/>
              <w:spacing w:after="0" w:line="240" w:lineRule="auto"/>
              <w:ind w:left="0" w:firstLine="90"/>
            </w:pPr>
            <w:r>
              <w:t>Feedback Class UML</w:t>
            </w:r>
          </w:p>
        </w:tc>
      </w:tr>
      <w:tr w:rsidR="00001BF7" w14:paraId="697DF3D0" w14:textId="77777777">
        <w:tc>
          <w:tcPr>
            <w:tcW w:w="2400" w:type="dxa"/>
            <w:shd w:val="clear" w:color="auto" w:fill="auto"/>
            <w:tcMar>
              <w:top w:w="100" w:type="dxa"/>
              <w:left w:w="100" w:type="dxa"/>
              <w:bottom w:w="100" w:type="dxa"/>
              <w:right w:w="100" w:type="dxa"/>
            </w:tcMar>
          </w:tcPr>
          <w:p w14:paraId="14B9B54A" w14:textId="77777777" w:rsidR="00001BF7" w:rsidRDefault="00115F48">
            <w:pPr>
              <w:widowControl w:val="0"/>
              <w:pBdr>
                <w:top w:val="nil"/>
                <w:left w:val="nil"/>
                <w:bottom w:val="nil"/>
                <w:right w:val="nil"/>
                <w:between w:val="nil"/>
              </w:pBdr>
              <w:spacing w:after="0" w:line="240" w:lineRule="auto"/>
              <w:ind w:left="0" w:firstLine="90"/>
              <w:jc w:val="center"/>
            </w:pPr>
            <w:hyperlink w:anchor="1dvcwntpk25r">
              <w:r>
                <w:rPr>
                  <w:color w:val="1155CC"/>
                  <w:u w:val="single"/>
                </w:rPr>
                <w:t>5.4.3.1</w:t>
              </w:r>
            </w:hyperlink>
          </w:p>
        </w:tc>
        <w:tc>
          <w:tcPr>
            <w:tcW w:w="8430" w:type="dxa"/>
            <w:shd w:val="clear" w:color="auto" w:fill="auto"/>
            <w:tcMar>
              <w:top w:w="100" w:type="dxa"/>
              <w:left w:w="100" w:type="dxa"/>
              <w:bottom w:w="100" w:type="dxa"/>
              <w:right w:w="100" w:type="dxa"/>
            </w:tcMar>
          </w:tcPr>
          <w:p w14:paraId="336CA18A" w14:textId="77777777" w:rsidR="00001BF7" w:rsidRDefault="00115F48">
            <w:pPr>
              <w:widowControl w:val="0"/>
              <w:spacing w:after="0" w:line="240" w:lineRule="auto"/>
              <w:ind w:left="0" w:firstLine="90"/>
            </w:pPr>
            <w:r>
              <w:t>Review Class UML</w:t>
            </w:r>
          </w:p>
        </w:tc>
      </w:tr>
      <w:tr w:rsidR="00001BF7" w14:paraId="2B7D1E08" w14:textId="77777777">
        <w:tc>
          <w:tcPr>
            <w:tcW w:w="2400" w:type="dxa"/>
            <w:shd w:val="clear" w:color="auto" w:fill="auto"/>
            <w:tcMar>
              <w:top w:w="100" w:type="dxa"/>
              <w:left w:w="100" w:type="dxa"/>
              <w:bottom w:w="100" w:type="dxa"/>
              <w:right w:w="100" w:type="dxa"/>
            </w:tcMar>
          </w:tcPr>
          <w:p w14:paraId="1FFF53BF" w14:textId="77777777" w:rsidR="00001BF7" w:rsidRDefault="00115F48">
            <w:pPr>
              <w:widowControl w:val="0"/>
              <w:pBdr>
                <w:top w:val="nil"/>
                <w:left w:val="nil"/>
                <w:bottom w:val="nil"/>
                <w:right w:val="nil"/>
                <w:between w:val="nil"/>
              </w:pBdr>
              <w:spacing w:after="0" w:line="240" w:lineRule="auto"/>
              <w:ind w:left="0" w:firstLine="90"/>
              <w:jc w:val="center"/>
            </w:pPr>
            <w:hyperlink w:anchor="sk32nlaedrau">
              <w:r>
                <w:rPr>
                  <w:color w:val="1155CC"/>
                  <w:u w:val="single"/>
                </w:rPr>
                <w:t>5.4.3.2</w:t>
              </w:r>
            </w:hyperlink>
          </w:p>
        </w:tc>
        <w:tc>
          <w:tcPr>
            <w:tcW w:w="8430" w:type="dxa"/>
            <w:shd w:val="clear" w:color="auto" w:fill="auto"/>
            <w:tcMar>
              <w:top w:w="100" w:type="dxa"/>
              <w:left w:w="100" w:type="dxa"/>
              <w:bottom w:w="100" w:type="dxa"/>
              <w:right w:w="100" w:type="dxa"/>
            </w:tcMar>
          </w:tcPr>
          <w:p w14:paraId="213C906B" w14:textId="77777777" w:rsidR="00001BF7" w:rsidRDefault="00115F48">
            <w:pPr>
              <w:widowControl w:val="0"/>
              <w:spacing w:after="0" w:line="240" w:lineRule="auto"/>
              <w:ind w:left="0" w:firstLine="90"/>
            </w:pPr>
            <w:r>
              <w:t>Comment Class UML</w:t>
            </w:r>
          </w:p>
        </w:tc>
      </w:tr>
      <w:tr w:rsidR="00001BF7" w14:paraId="44F8F144" w14:textId="77777777">
        <w:tc>
          <w:tcPr>
            <w:tcW w:w="2400" w:type="dxa"/>
            <w:shd w:val="clear" w:color="auto" w:fill="auto"/>
            <w:tcMar>
              <w:top w:w="100" w:type="dxa"/>
              <w:left w:w="100" w:type="dxa"/>
              <w:bottom w:w="100" w:type="dxa"/>
              <w:right w:w="100" w:type="dxa"/>
            </w:tcMar>
          </w:tcPr>
          <w:p w14:paraId="79F5E57B" w14:textId="77777777" w:rsidR="00001BF7" w:rsidRDefault="00115F48">
            <w:pPr>
              <w:widowControl w:val="0"/>
              <w:pBdr>
                <w:top w:val="nil"/>
                <w:left w:val="nil"/>
                <w:bottom w:val="nil"/>
                <w:right w:val="nil"/>
                <w:between w:val="nil"/>
              </w:pBdr>
              <w:spacing w:after="0" w:line="240" w:lineRule="auto"/>
              <w:ind w:left="0" w:firstLine="90"/>
              <w:jc w:val="center"/>
            </w:pPr>
            <w:hyperlink w:anchor="75ftb92iws5q">
              <w:r>
                <w:rPr>
                  <w:color w:val="1155CC"/>
                  <w:u w:val="single"/>
                </w:rPr>
                <w:t>5.4.4</w:t>
              </w:r>
            </w:hyperlink>
          </w:p>
        </w:tc>
        <w:tc>
          <w:tcPr>
            <w:tcW w:w="8430" w:type="dxa"/>
            <w:shd w:val="clear" w:color="auto" w:fill="auto"/>
            <w:tcMar>
              <w:top w:w="100" w:type="dxa"/>
              <w:left w:w="100" w:type="dxa"/>
              <w:bottom w:w="100" w:type="dxa"/>
              <w:right w:w="100" w:type="dxa"/>
            </w:tcMar>
          </w:tcPr>
          <w:p w14:paraId="697191F2" w14:textId="77777777" w:rsidR="00001BF7" w:rsidRDefault="00115F48">
            <w:pPr>
              <w:widowControl w:val="0"/>
              <w:spacing w:after="0" w:line="240" w:lineRule="auto"/>
              <w:ind w:left="0" w:firstLine="90"/>
            </w:pPr>
            <w:r>
              <w:t>Map Class</w:t>
            </w:r>
          </w:p>
        </w:tc>
      </w:tr>
      <w:tr w:rsidR="00001BF7" w14:paraId="55BC0197" w14:textId="77777777">
        <w:tc>
          <w:tcPr>
            <w:tcW w:w="2400" w:type="dxa"/>
            <w:shd w:val="clear" w:color="auto" w:fill="auto"/>
            <w:tcMar>
              <w:top w:w="100" w:type="dxa"/>
              <w:left w:w="100" w:type="dxa"/>
              <w:bottom w:w="100" w:type="dxa"/>
              <w:right w:w="100" w:type="dxa"/>
            </w:tcMar>
          </w:tcPr>
          <w:p w14:paraId="1D4C9D50" w14:textId="77777777" w:rsidR="00001BF7" w:rsidRDefault="00115F48">
            <w:pPr>
              <w:widowControl w:val="0"/>
              <w:pBdr>
                <w:top w:val="nil"/>
                <w:left w:val="nil"/>
                <w:bottom w:val="nil"/>
                <w:right w:val="nil"/>
                <w:between w:val="nil"/>
              </w:pBdr>
              <w:spacing w:after="0" w:line="240" w:lineRule="auto"/>
              <w:ind w:left="0" w:firstLine="90"/>
              <w:jc w:val="center"/>
            </w:pPr>
            <w:hyperlink w:anchor="pmxvokrhazft">
              <w:r>
                <w:rPr>
                  <w:color w:val="1155CC"/>
                  <w:u w:val="single"/>
                </w:rPr>
                <w:t>5.4.5</w:t>
              </w:r>
            </w:hyperlink>
          </w:p>
        </w:tc>
        <w:tc>
          <w:tcPr>
            <w:tcW w:w="8430" w:type="dxa"/>
            <w:shd w:val="clear" w:color="auto" w:fill="auto"/>
            <w:tcMar>
              <w:top w:w="100" w:type="dxa"/>
              <w:left w:w="100" w:type="dxa"/>
              <w:bottom w:w="100" w:type="dxa"/>
              <w:right w:w="100" w:type="dxa"/>
            </w:tcMar>
          </w:tcPr>
          <w:p w14:paraId="1F3BD736" w14:textId="77777777" w:rsidR="00001BF7" w:rsidRDefault="00115F48">
            <w:pPr>
              <w:widowControl w:val="0"/>
              <w:spacing w:after="0" w:line="240" w:lineRule="auto"/>
              <w:ind w:left="0" w:firstLine="90"/>
            </w:pPr>
            <w:r>
              <w:t>Pinpoint Class</w:t>
            </w:r>
          </w:p>
        </w:tc>
      </w:tr>
      <w:tr w:rsidR="00001BF7" w14:paraId="4ECA747C" w14:textId="77777777">
        <w:tc>
          <w:tcPr>
            <w:tcW w:w="2400" w:type="dxa"/>
            <w:shd w:val="clear" w:color="auto" w:fill="auto"/>
            <w:tcMar>
              <w:top w:w="100" w:type="dxa"/>
              <w:left w:w="100" w:type="dxa"/>
              <w:bottom w:w="100" w:type="dxa"/>
              <w:right w:w="100" w:type="dxa"/>
            </w:tcMar>
          </w:tcPr>
          <w:p w14:paraId="2895E8EE" w14:textId="77777777" w:rsidR="00001BF7" w:rsidRDefault="00115F48">
            <w:pPr>
              <w:widowControl w:val="0"/>
              <w:pBdr>
                <w:top w:val="nil"/>
                <w:left w:val="nil"/>
                <w:bottom w:val="nil"/>
                <w:right w:val="nil"/>
                <w:between w:val="nil"/>
              </w:pBdr>
              <w:spacing w:after="0" w:line="240" w:lineRule="auto"/>
              <w:ind w:left="0" w:firstLine="90"/>
              <w:jc w:val="center"/>
            </w:pPr>
            <w:hyperlink w:anchor="n5131qmkc9of">
              <w:r>
                <w:rPr>
                  <w:color w:val="1155CC"/>
                  <w:u w:val="single"/>
                </w:rPr>
                <w:t>5.4.6</w:t>
              </w:r>
            </w:hyperlink>
          </w:p>
        </w:tc>
        <w:tc>
          <w:tcPr>
            <w:tcW w:w="8430" w:type="dxa"/>
            <w:shd w:val="clear" w:color="auto" w:fill="auto"/>
            <w:tcMar>
              <w:top w:w="100" w:type="dxa"/>
              <w:left w:w="100" w:type="dxa"/>
              <w:bottom w:w="100" w:type="dxa"/>
              <w:right w:w="100" w:type="dxa"/>
            </w:tcMar>
          </w:tcPr>
          <w:p w14:paraId="1A15BB98" w14:textId="77777777" w:rsidR="00001BF7" w:rsidRDefault="00115F48">
            <w:pPr>
              <w:widowControl w:val="0"/>
              <w:spacing w:after="0" w:line="240" w:lineRule="auto"/>
              <w:ind w:left="0" w:firstLine="90"/>
            </w:pPr>
            <w:r>
              <w:t>Trail List Class</w:t>
            </w:r>
          </w:p>
        </w:tc>
      </w:tr>
      <w:tr w:rsidR="00001BF7" w14:paraId="53577946" w14:textId="77777777">
        <w:tc>
          <w:tcPr>
            <w:tcW w:w="2400" w:type="dxa"/>
            <w:shd w:val="clear" w:color="auto" w:fill="auto"/>
            <w:tcMar>
              <w:top w:w="100" w:type="dxa"/>
              <w:left w:w="100" w:type="dxa"/>
              <w:bottom w:w="100" w:type="dxa"/>
              <w:right w:w="100" w:type="dxa"/>
            </w:tcMar>
          </w:tcPr>
          <w:p w14:paraId="47E390B6" w14:textId="77777777" w:rsidR="00001BF7" w:rsidRDefault="00115F48">
            <w:pPr>
              <w:widowControl w:val="0"/>
              <w:pBdr>
                <w:top w:val="nil"/>
                <w:left w:val="nil"/>
                <w:bottom w:val="nil"/>
                <w:right w:val="nil"/>
                <w:between w:val="nil"/>
              </w:pBdr>
              <w:spacing w:after="0" w:line="240" w:lineRule="auto"/>
              <w:ind w:left="0" w:firstLine="90"/>
              <w:jc w:val="center"/>
            </w:pPr>
            <w:hyperlink w:anchor="jc6wzm9jr437">
              <w:r>
                <w:rPr>
                  <w:color w:val="1155CC"/>
                  <w:u w:val="single"/>
                </w:rPr>
                <w:t>5.5.2.1.1</w:t>
              </w:r>
            </w:hyperlink>
          </w:p>
        </w:tc>
        <w:tc>
          <w:tcPr>
            <w:tcW w:w="8430" w:type="dxa"/>
            <w:shd w:val="clear" w:color="auto" w:fill="auto"/>
            <w:tcMar>
              <w:top w:w="100" w:type="dxa"/>
              <w:left w:w="100" w:type="dxa"/>
              <w:bottom w:w="100" w:type="dxa"/>
              <w:right w:w="100" w:type="dxa"/>
            </w:tcMar>
          </w:tcPr>
          <w:p w14:paraId="003383E4" w14:textId="77777777" w:rsidR="00001BF7" w:rsidRDefault="00115F48">
            <w:pPr>
              <w:widowControl w:val="0"/>
              <w:pBdr>
                <w:top w:val="nil"/>
                <w:left w:val="nil"/>
                <w:bottom w:val="nil"/>
                <w:right w:val="nil"/>
                <w:between w:val="nil"/>
              </w:pBdr>
              <w:spacing w:after="0" w:line="240" w:lineRule="auto"/>
              <w:ind w:left="0" w:firstLine="90"/>
            </w:pPr>
            <w:r>
              <w:t>Component diagram for Camping API</w:t>
            </w:r>
          </w:p>
        </w:tc>
      </w:tr>
      <w:tr w:rsidR="00001BF7" w14:paraId="52C5F80A" w14:textId="77777777">
        <w:tc>
          <w:tcPr>
            <w:tcW w:w="2400" w:type="dxa"/>
            <w:shd w:val="clear" w:color="auto" w:fill="auto"/>
            <w:tcMar>
              <w:top w:w="100" w:type="dxa"/>
              <w:left w:w="100" w:type="dxa"/>
              <w:bottom w:w="100" w:type="dxa"/>
              <w:right w:w="100" w:type="dxa"/>
            </w:tcMar>
          </w:tcPr>
          <w:p w14:paraId="5DD45C27" w14:textId="77777777" w:rsidR="00001BF7" w:rsidRDefault="00115F48">
            <w:pPr>
              <w:widowControl w:val="0"/>
              <w:pBdr>
                <w:top w:val="nil"/>
                <w:left w:val="nil"/>
                <w:bottom w:val="nil"/>
                <w:right w:val="nil"/>
                <w:between w:val="nil"/>
              </w:pBdr>
              <w:spacing w:after="0" w:line="240" w:lineRule="auto"/>
              <w:ind w:left="0" w:firstLine="90"/>
              <w:jc w:val="center"/>
            </w:pPr>
            <w:hyperlink w:anchor="xh7q9xbpksuk">
              <w:r>
                <w:rPr>
                  <w:color w:val="1155CC"/>
                  <w:u w:val="single"/>
                </w:rPr>
                <w:t>5.5.2.1.2</w:t>
              </w:r>
            </w:hyperlink>
          </w:p>
        </w:tc>
        <w:tc>
          <w:tcPr>
            <w:tcW w:w="8430" w:type="dxa"/>
            <w:shd w:val="clear" w:color="auto" w:fill="auto"/>
            <w:tcMar>
              <w:top w:w="100" w:type="dxa"/>
              <w:left w:w="100" w:type="dxa"/>
              <w:bottom w:w="100" w:type="dxa"/>
              <w:right w:w="100" w:type="dxa"/>
            </w:tcMar>
          </w:tcPr>
          <w:p w14:paraId="36E037B5" w14:textId="77777777" w:rsidR="00001BF7" w:rsidRDefault="00115F48">
            <w:pPr>
              <w:widowControl w:val="0"/>
              <w:pBdr>
                <w:top w:val="nil"/>
                <w:left w:val="nil"/>
                <w:bottom w:val="nil"/>
                <w:right w:val="nil"/>
                <w:between w:val="nil"/>
              </w:pBdr>
              <w:spacing w:after="0" w:line="240" w:lineRule="auto"/>
              <w:ind w:left="0" w:firstLine="90"/>
            </w:pPr>
            <w:r>
              <w:t>Component diagram for Advertising API</w:t>
            </w:r>
          </w:p>
        </w:tc>
      </w:tr>
      <w:tr w:rsidR="00001BF7" w14:paraId="6C202BE5" w14:textId="77777777">
        <w:tc>
          <w:tcPr>
            <w:tcW w:w="2400" w:type="dxa"/>
            <w:shd w:val="clear" w:color="auto" w:fill="auto"/>
            <w:tcMar>
              <w:top w:w="100" w:type="dxa"/>
              <w:left w:w="100" w:type="dxa"/>
              <w:bottom w:w="100" w:type="dxa"/>
              <w:right w:w="100" w:type="dxa"/>
            </w:tcMar>
          </w:tcPr>
          <w:p w14:paraId="0FC976F2" w14:textId="77777777" w:rsidR="00001BF7" w:rsidRDefault="00115F48">
            <w:pPr>
              <w:widowControl w:val="0"/>
              <w:pBdr>
                <w:top w:val="nil"/>
                <w:left w:val="nil"/>
                <w:bottom w:val="nil"/>
                <w:right w:val="nil"/>
                <w:between w:val="nil"/>
              </w:pBdr>
              <w:spacing w:after="0" w:line="240" w:lineRule="auto"/>
              <w:ind w:left="0" w:firstLine="90"/>
              <w:jc w:val="center"/>
            </w:pPr>
            <w:hyperlink w:anchor="xch5mhioz7fz">
              <w:r>
                <w:rPr>
                  <w:color w:val="1155CC"/>
                  <w:u w:val="single"/>
                </w:rPr>
                <w:t>5.5.2.1.3</w:t>
              </w:r>
            </w:hyperlink>
          </w:p>
        </w:tc>
        <w:tc>
          <w:tcPr>
            <w:tcW w:w="8430" w:type="dxa"/>
            <w:shd w:val="clear" w:color="auto" w:fill="auto"/>
            <w:tcMar>
              <w:top w:w="100" w:type="dxa"/>
              <w:left w:w="100" w:type="dxa"/>
              <w:bottom w:w="100" w:type="dxa"/>
              <w:right w:w="100" w:type="dxa"/>
            </w:tcMar>
          </w:tcPr>
          <w:p w14:paraId="3EE4D730" w14:textId="77777777" w:rsidR="00001BF7" w:rsidRDefault="00115F48">
            <w:pPr>
              <w:widowControl w:val="0"/>
              <w:pBdr>
                <w:top w:val="nil"/>
                <w:left w:val="nil"/>
                <w:bottom w:val="nil"/>
                <w:right w:val="nil"/>
                <w:between w:val="nil"/>
              </w:pBdr>
              <w:spacing w:after="0" w:line="240" w:lineRule="auto"/>
              <w:ind w:left="0" w:firstLine="90"/>
            </w:pPr>
            <w:r>
              <w:t>Component diagram for Maps API</w:t>
            </w:r>
          </w:p>
        </w:tc>
      </w:tr>
      <w:tr w:rsidR="00001BF7" w14:paraId="6898D210" w14:textId="77777777">
        <w:tc>
          <w:tcPr>
            <w:tcW w:w="2400" w:type="dxa"/>
            <w:shd w:val="clear" w:color="auto" w:fill="auto"/>
            <w:tcMar>
              <w:top w:w="100" w:type="dxa"/>
              <w:left w:w="100" w:type="dxa"/>
              <w:bottom w:w="100" w:type="dxa"/>
              <w:right w:w="100" w:type="dxa"/>
            </w:tcMar>
          </w:tcPr>
          <w:p w14:paraId="2940D9C4" w14:textId="77777777" w:rsidR="00001BF7" w:rsidRDefault="00115F48">
            <w:pPr>
              <w:widowControl w:val="0"/>
              <w:pBdr>
                <w:top w:val="nil"/>
                <w:left w:val="nil"/>
                <w:bottom w:val="nil"/>
                <w:right w:val="nil"/>
                <w:between w:val="nil"/>
              </w:pBdr>
              <w:spacing w:after="0" w:line="240" w:lineRule="auto"/>
              <w:ind w:left="0" w:firstLine="90"/>
              <w:jc w:val="center"/>
            </w:pPr>
            <w:hyperlink w:anchor="cisba9f94tby">
              <w:r>
                <w:rPr>
                  <w:color w:val="1155CC"/>
                  <w:u w:val="single"/>
                </w:rPr>
                <w:t>5.5.2.1.4</w:t>
              </w:r>
            </w:hyperlink>
          </w:p>
        </w:tc>
        <w:tc>
          <w:tcPr>
            <w:tcW w:w="8430" w:type="dxa"/>
            <w:shd w:val="clear" w:color="auto" w:fill="auto"/>
            <w:tcMar>
              <w:top w:w="100" w:type="dxa"/>
              <w:left w:w="100" w:type="dxa"/>
              <w:bottom w:w="100" w:type="dxa"/>
              <w:right w:w="100" w:type="dxa"/>
            </w:tcMar>
          </w:tcPr>
          <w:p w14:paraId="37EF0B7F" w14:textId="77777777" w:rsidR="00001BF7" w:rsidRDefault="00115F48">
            <w:pPr>
              <w:widowControl w:val="0"/>
              <w:pBdr>
                <w:top w:val="nil"/>
                <w:left w:val="nil"/>
                <w:bottom w:val="nil"/>
                <w:right w:val="nil"/>
                <w:between w:val="nil"/>
              </w:pBdr>
              <w:spacing w:after="0" w:line="240" w:lineRule="auto"/>
              <w:ind w:left="0" w:firstLine="90"/>
            </w:pPr>
            <w:r>
              <w:t xml:space="preserve">Component diagram for </w:t>
            </w:r>
            <w:proofErr w:type="spellStart"/>
            <w:r>
              <w:t>Trailru</w:t>
            </w:r>
            <w:proofErr w:type="spellEnd"/>
            <w:r>
              <w:t xml:space="preserve"> REST API</w:t>
            </w:r>
          </w:p>
        </w:tc>
      </w:tr>
      <w:tr w:rsidR="00001BF7" w14:paraId="66A89821" w14:textId="77777777">
        <w:tc>
          <w:tcPr>
            <w:tcW w:w="2400" w:type="dxa"/>
            <w:shd w:val="clear" w:color="auto" w:fill="auto"/>
            <w:tcMar>
              <w:top w:w="100" w:type="dxa"/>
              <w:left w:w="100" w:type="dxa"/>
              <w:bottom w:w="100" w:type="dxa"/>
              <w:right w:w="100" w:type="dxa"/>
            </w:tcMar>
          </w:tcPr>
          <w:p w14:paraId="49BFA23A" w14:textId="77777777" w:rsidR="00001BF7" w:rsidRDefault="00115F48">
            <w:pPr>
              <w:widowControl w:val="0"/>
              <w:pBdr>
                <w:top w:val="nil"/>
                <w:left w:val="nil"/>
                <w:bottom w:val="nil"/>
                <w:right w:val="nil"/>
                <w:between w:val="nil"/>
              </w:pBdr>
              <w:spacing w:after="0" w:line="240" w:lineRule="auto"/>
              <w:ind w:left="0" w:firstLine="90"/>
              <w:jc w:val="center"/>
            </w:pPr>
            <w:hyperlink w:anchor="g5ngcus4mrua">
              <w:r>
                <w:rPr>
                  <w:color w:val="1155CC"/>
                  <w:u w:val="single"/>
                </w:rPr>
                <w:t>5.5.2.1.5</w:t>
              </w:r>
            </w:hyperlink>
          </w:p>
        </w:tc>
        <w:tc>
          <w:tcPr>
            <w:tcW w:w="8430" w:type="dxa"/>
            <w:shd w:val="clear" w:color="auto" w:fill="auto"/>
            <w:tcMar>
              <w:top w:w="100" w:type="dxa"/>
              <w:left w:w="100" w:type="dxa"/>
              <w:bottom w:w="100" w:type="dxa"/>
              <w:right w:w="100" w:type="dxa"/>
            </w:tcMar>
          </w:tcPr>
          <w:p w14:paraId="57BF72EB" w14:textId="77777777" w:rsidR="00001BF7" w:rsidRDefault="00115F48">
            <w:pPr>
              <w:widowControl w:val="0"/>
              <w:pBdr>
                <w:top w:val="nil"/>
                <w:left w:val="nil"/>
                <w:bottom w:val="nil"/>
                <w:right w:val="nil"/>
                <w:between w:val="nil"/>
              </w:pBdr>
              <w:spacing w:after="0" w:line="240" w:lineRule="auto"/>
              <w:ind w:left="0" w:firstLine="90"/>
            </w:pPr>
            <w:r>
              <w:t>Component diagram for Local Businesses API</w:t>
            </w:r>
          </w:p>
        </w:tc>
      </w:tr>
      <w:tr w:rsidR="00001BF7" w14:paraId="064CC200" w14:textId="77777777">
        <w:trPr>
          <w:trHeight w:val="470"/>
        </w:trPr>
        <w:tc>
          <w:tcPr>
            <w:tcW w:w="2400" w:type="dxa"/>
            <w:shd w:val="clear" w:color="auto" w:fill="auto"/>
            <w:tcMar>
              <w:top w:w="100" w:type="dxa"/>
              <w:left w:w="100" w:type="dxa"/>
              <w:bottom w:w="100" w:type="dxa"/>
              <w:right w:w="100" w:type="dxa"/>
            </w:tcMar>
          </w:tcPr>
          <w:p w14:paraId="6CE1265E" w14:textId="77777777" w:rsidR="00001BF7" w:rsidRDefault="00115F48">
            <w:pPr>
              <w:widowControl w:val="0"/>
              <w:pBdr>
                <w:top w:val="nil"/>
                <w:left w:val="nil"/>
                <w:bottom w:val="nil"/>
                <w:right w:val="nil"/>
                <w:between w:val="nil"/>
              </w:pBdr>
              <w:spacing w:after="0" w:line="240" w:lineRule="auto"/>
              <w:ind w:left="0" w:firstLine="90"/>
              <w:jc w:val="center"/>
            </w:pPr>
            <w:hyperlink w:anchor="9jtxsu40ktw8">
              <w:r>
                <w:rPr>
                  <w:color w:val="1155CC"/>
                  <w:u w:val="single"/>
                </w:rPr>
                <w:t>5.5.2.1.6</w:t>
              </w:r>
            </w:hyperlink>
          </w:p>
        </w:tc>
        <w:tc>
          <w:tcPr>
            <w:tcW w:w="8430" w:type="dxa"/>
            <w:shd w:val="clear" w:color="auto" w:fill="auto"/>
            <w:tcMar>
              <w:top w:w="100" w:type="dxa"/>
              <w:left w:w="100" w:type="dxa"/>
              <w:bottom w:w="100" w:type="dxa"/>
              <w:right w:w="100" w:type="dxa"/>
            </w:tcMar>
          </w:tcPr>
          <w:p w14:paraId="1489D212" w14:textId="77777777" w:rsidR="00001BF7" w:rsidRDefault="00115F48">
            <w:pPr>
              <w:widowControl w:val="0"/>
              <w:pBdr>
                <w:top w:val="nil"/>
                <w:left w:val="nil"/>
                <w:bottom w:val="nil"/>
                <w:right w:val="nil"/>
                <w:between w:val="nil"/>
              </w:pBdr>
              <w:spacing w:after="0" w:line="240" w:lineRule="auto"/>
              <w:ind w:left="0" w:firstLine="90"/>
            </w:pPr>
            <w:r>
              <w:t>Component diagram for Safety API</w:t>
            </w:r>
          </w:p>
        </w:tc>
      </w:tr>
      <w:tr w:rsidR="00001BF7" w14:paraId="3A06FC58" w14:textId="77777777">
        <w:tc>
          <w:tcPr>
            <w:tcW w:w="2400" w:type="dxa"/>
            <w:shd w:val="clear" w:color="auto" w:fill="auto"/>
            <w:tcMar>
              <w:top w:w="100" w:type="dxa"/>
              <w:left w:w="100" w:type="dxa"/>
              <w:bottom w:w="100" w:type="dxa"/>
              <w:right w:w="100" w:type="dxa"/>
            </w:tcMar>
          </w:tcPr>
          <w:p w14:paraId="49BB3C16" w14:textId="77777777" w:rsidR="00001BF7" w:rsidRDefault="00115F48">
            <w:pPr>
              <w:widowControl w:val="0"/>
              <w:pBdr>
                <w:top w:val="nil"/>
                <w:left w:val="nil"/>
                <w:bottom w:val="nil"/>
                <w:right w:val="nil"/>
                <w:between w:val="nil"/>
              </w:pBdr>
              <w:spacing w:after="0" w:line="240" w:lineRule="auto"/>
              <w:ind w:left="0" w:firstLine="90"/>
              <w:jc w:val="center"/>
            </w:pPr>
            <w:hyperlink w:anchor="ve45eefdky5u">
              <w:r>
                <w:rPr>
                  <w:color w:val="1155CC"/>
                  <w:u w:val="single"/>
                </w:rPr>
                <w:t>5.5.2.1.7</w:t>
              </w:r>
            </w:hyperlink>
          </w:p>
        </w:tc>
        <w:tc>
          <w:tcPr>
            <w:tcW w:w="8430" w:type="dxa"/>
            <w:shd w:val="clear" w:color="auto" w:fill="auto"/>
            <w:tcMar>
              <w:top w:w="100" w:type="dxa"/>
              <w:left w:w="100" w:type="dxa"/>
              <w:bottom w:w="100" w:type="dxa"/>
              <w:right w:w="100" w:type="dxa"/>
            </w:tcMar>
          </w:tcPr>
          <w:p w14:paraId="2EFCF9C6" w14:textId="77777777" w:rsidR="00001BF7" w:rsidRDefault="00115F48">
            <w:pPr>
              <w:widowControl w:val="0"/>
              <w:pBdr>
                <w:top w:val="nil"/>
                <w:left w:val="nil"/>
                <w:bottom w:val="nil"/>
                <w:right w:val="nil"/>
                <w:between w:val="nil"/>
              </w:pBdr>
              <w:spacing w:after="0" w:line="240" w:lineRule="auto"/>
              <w:ind w:left="0" w:firstLine="90"/>
            </w:pPr>
            <w:r>
              <w:t>Component diagram for Weather API</w:t>
            </w:r>
          </w:p>
        </w:tc>
      </w:tr>
      <w:tr w:rsidR="00001BF7" w14:paraId="1DDB9DB5" w14:textId="77777777">
        <w:tc>
          <w:tcPr>
            <w:tcW w:w="2400" w:type="dxa"/>
            <w:shd w:val="clear" w:color="auto" w:fill="auto"/>
            <w:tcMar>
              <w:top w:w="100" w:type="dxa"/>
              <w:left w:w="100" w:type="dxa"/>
              <w:bottom w:w="100" w:type="dxa"/>
              <w:right w:w="100" w:type="dxa"/>
            </w:tcMar>
          </w:tcPr>
          <w:p w14:paraId="390B8686" w14:textId="77777777" w:rsidR="00001BF7" w:rsidRDefault="00115F48">
            <w:pPr>
              <w:widowControl w:val="0"/>
              <w:spacing w:after="0" w:line="240" w:lineRule="auto"/>
              <w:ind w:left="0" w:firstLine="90"/>
              <w:jc w:val="center"/>
            </w:pPr>
            <w:hyperlink w:anchor="r6drglf7nhib">
              <w:r>
                <w:rPr>
                  <w:color w:val="1155CC"/>
                  <w:u w:val="single"/>
                </w:rPr>
                <w:t>5.8.1</w:t>
              </w:r>
            </w:hyperlink>
          </w:p>
        </w:tc>
        <w:tc>
          <w:tcPr>
            <w:tcW w:w="8430" w:type="dxa"/>
            <w:shd w:val="clear" w:color="auto" w:fill="auto"/>
            <w:tcMar>
              <w:top w:w="100" w:type="dxa"/>
              <w:left w:w="100" w:type="dxa"/>
              <w:bottom w:w="100" w:type="dxa"/>
              <w:right w:w="100" w:type="dxa"/>
            </w:tcMar>
          </w:tcPr>
          <w:p w14:paraId="0A349242" w14:textId="77777777" w:rsidR="00001BF7" w:rsidRDefault="00115F48">
            <w:pPr>
              <w:spacing w:after="0" w:line="240" w:lineRule="auto"/>
              <w:ind w:left="0"/>
            </w:pPr>
            <w:r>
              <w:t>User Interface Mock-Up</w:t>
            </w:r>
          </w:p>
        </w:tc>
      </w:tr>
      <w:tr w:rsidR="00001BF7" w14:paraId="5F4E58BA" w14:textId="77777777">
        <w:tc>
          <w:tcPr>
            <w:tcW w:w="2400" w:type="dxa"/>
            <w:shd w:val="clear" w:color="auto" w:fill="auto"/>
            <w:tcMar>
              <w:top w:w="100" w:type="dxa"/>
              <w:left w:w="100" w:type="dxa"/>
              <w:bottom w:w="100" w:type="dxa"/>
              <w:right w:w="100" w:type="dxa"/>
            </w:tcMar>
          </w:tcPr>
          <w:p w14:paraId="0D3DF748" w14:textId="77777777" w:rsidR="00001BF7" w:rsidRDefault="00115F48">
            <w:pPr>
              <w:widowControl w:val="0"/>
              <w:spacing w:after="0" w:line="240" w:lineRule="auto"/>
              <w:ind w:left="0" w:firstLine="90"/>
              <w:jc w:val="center"/>
            </w:pPr>
            <w:hyperlink w:anchor="6yzx68rf3lic">
              <w:r>
                <w:rPr>
                  <w:color w:val="1155CC"/>
                  <w:u w:val="single"/>
                </w:rPr>
                <w:t>5.8.1.1.1</w:t>
              </w:r>
            </w:hyperlink>
          </w:p>
        </w:tc>
        <w:tc>
          <w:tcPr>
            <w:tcW w:w="8430" w:type="dxa"/>
            <w:shd w:val="clear" w:color="auto" w:fill="auto"/>
            <w:tcMar>
              <w:top w:w="100" w:type="dxa"/>
              <w:left w:w="100" w:type="dxa"/>
              <w:bottom w:w="100" w:type="dxa"/>
              <w:right w:w="100" w:type="dxa"/>
            </w:tcMar>
          </w:tcPr>
          <w:p w14:paraId="1D44466C" w14:textId="77777777" w:rsidR="00001BF7" w:rsidRDefault="00115F48">
            <w:pPr>
              <w:spacing w:after="0" w:line="240" w:lineRule="auto"/>
              <w:ind w:left="0"/>
            </w:pPr>
            <w:r>
              <w:t>Search Box</w:t>
            </w:r>
          </w:p>
        </w:tc>
      </w:tr>
      <w:tr w:rsidR="00001BF7" w14:paraId="50AA84DA" w14:textId="77777777">
        <w:tc>
          <w:tcPr>
            <w:tcW w:w="2400" w:type="dxa"/>
            <w:shd w:val="clear" w:color="auto" w:fill="auto"/>
            <w:tcMar>
              <w:top w:w="100" w:type="dxa"/>
              <w:left w:w="100" w:type="dxa"/>
              <w:bottom w:w="100" w:type="dxa"/>
              <w:right w:w="100" w:type="dxa"/>
            </w:tcMar>
          </w:tcPr>
          <w:p w14:paraId="5BAEB9F3" w14:textId="77777777" w:rsidR="00001BF7" w:rsidRDefault="00115F48">
            <w:pPr>
              <w:widowControl w:val="0"/>
              <w:spacing w:after="0" w:line="240" w:lineRule="auto"/>
              <w:ind w:left="0" w:firstLine="90"/>
              <w:jc w:val="center"/>
            </w:pPr>
            <w:hyperlink w:anchor="cp6zinohg1zm">
              <w:r>
                <w:rPr>
                  <w:color w:val="1155CC"/>
                  <w:u w:val="single"/>
                </w:rPr>
                <w:t>5.8.1.2.1</w:t>
              </w:r>
            </w:hyperlink>
          </w:p>
        </w:tc>
        <w:tc>
          <w:tcPr>
            <w:tcW w:w="8430" w:type="dxa"/>
            <w:shd w:val="clear" w:color="auto" w:fill="auto"/>
            <w:tcMar>
              <w:top w:w="100" w:type="dxa"/>
              <w:left w:w="100" w:type="dxa"/>
              <w:bottom w:w="100" w:type="dxa"/>
              <w:right w:w="100" w:type="dxa"/>
            </w:tcMar>
          </w:tcPr>
          <w:p w14:paraId="59208C12" w14:textId="77777777" w:rsidR="00001BF7" w:rsidRDefault="00115F48">
            <w:pPr>
              <w:spacing w:after="0" w:line="240" w:lineRule="auto"/>
              <w:ind w:left="0"/>
            </w:pPr>
            <w:r>
              <w:t>Hike Recommendations</w:t>
            </w:r>
          </w:p>
        </w:tc>
      </w:tr>
      <w:tr w:rsidR="00001BF7" w14:paraId="04471A8D" w14:textId="77777777">
        <w:tc>
          <w:tcPr>
            <w:tcW w:w="2400" w:type="dxa"/>
            <w:shd w:val="clear" w:color="auto" w:fill="auto"/>
            <w:tcMar>
              <w:top w:w="100" w:type="dxa"/>
              <w:left w:w="100" w:type="dxa"/>
              <w:bottom w:w="100" w:type="dxa"/>
              <w:right w:w="100" w:type="dxa"/>
            </w:tcMar>
          </w:tcPr>
          <w:p w14:paraId="38B771C4" w14:textId="77777777" w:rsidR="00001BF7" w:rsidRDefault="00115F48">
            <w:pPr>
              <w:widowControl w:val="0"/>
              <w:spacing w:after="0" w:line="240" w:lineRule="auto"/>
              <w:ind w:left="0" w:firstLine="90"/>
              <w:jc w:val="center"/>
            </w:pPr>
            <w:hyperlink w:anchor="857ublgnqrks">
              <w:r>
                <w:rPr>
                  <w:color w:val="1155CC"/>
                  <w:u w:val="single"/>
                </w:rPr>
                <w:t>5.8.1.3.1.1</w:t>
              </w:r>
            </w:hyperlink>
          </w:p>
        </w:tc>
        <w:tc>
          <w:tcPr>
            <w:tcW w:w="8430" w:type="dxa"/>
            <w:shd w:val="clear" w:color="auto" w:fill="auto"/>
            <w:tcMar>
              <w:top w:w="100" w:type="dxa"/>
              <w:left w:w="100" w:type="dxa"/>
              <w:bottom w:w="100" w:type="dxa"/>
              <w:right w:w="100" w:type="dxa"/>
            </w:tcMar>
          </w:tcPr>
          <w:p w14:paraId="70944C7C" w14:textId="77777777" w:rsidR="00001BF7" w:rsidRDefault="00115F48">
            <w:pPr>
              <w:spacing w:after="0" w:line="240" w:lineRule="auto"/>
              <w:ind w:left="0"/>
            </w:pPr>
            <w:r>
              <w:t>Save as Favorite Button</w:t>
            </w:r>
          </w:p>
        </w:tc>
      </w:tr>
      <w:tr w:rsidR="00001BF7" w14:paraId="3A78446A" w14:textId="77777777">
        <w:tc>
          <w:tcPr>
            <w:tcW w:w="2400" w:type="dxa"/>
            <w:shd w:val="clear" w:color="auto" w:fill="auto"/>
            <w:tcMar>
              <w:top w:w="100" w:type="dxa"/>
              <w:left w:w="100" w:type="dxa"/>
              <w:bottom w:w="100" w:type="dxa"/>
              <w:right w:w="100" w:type="dxa"/>
            </w:tcMar>
          </w:tcPr>
          <w:p w14:paraId="36D23D1C" w14:textId="77777777" w:rsidR="00001BF7" w:rsidRDefault="00115F48">
            <w:pPr>
              <w:widowControl w:val="0"/>
              <w:spacing w:after="0" w:line="240" w:lineRule="auto"/>
              <w:ind w:left="0" w:firstLine="90"/>
              <w:jc w:val="center"/>
            </w:pPr>
            <w:hyperlink w:anchor="jz7dlnpecigh">
              <w:r>
                <w:rPr>
                  <w:color w:val="1155CC"/>
                  <w:u w:val="single"/>
                </w:rPr>
                <w:t>5.8.1.3.2.1</w:t>
              </w:r>
            </w:hyperlink>
          </w:p>
        </w:tc>
        <w:tc>
          <w:tcPr>
            <w:tcW w:w="8430" w:type="dxa"/>
            <w:shd w:val="clear" w:color="auto" w:fill="auto"/>
            <w:tcMar>
              <w:top w:w="100" w:type="dxa"/>
              <w:left w:w="100" w:type="dxa"/>
              <w:bottom w:w="100" w:type="dxa"/>
              <w:right w:w="100" w:type="dxa"/>
            </w:tcMar>
          </w:tcPr>
          <w:p w14:paraId="3A7F2341" w14:textId="77777777" w:rsidR="00001BF7" w:rsidRDefault="00115F48">
            <w:pPr>
              <w:spacing w:after="0" w:line="240" w:lineRule="auto"/>
              <w:ind w:left="0"/>
            </w:pPr>
            <w:r>
              <w:t>Favorites Button</w:t>
            </w:r>
          </w:p>
        </w:tc>
      </w:tr>
      <w:tr w:rsidR="00001BF7" w14:paraId="577B68B2" w14:textId="77777777">
        <w:tc>
          <w:tcPr>
            <w:tcW w:w="2400" w:type="dxa"/>
            <w:shd w:val="clear" w:color="auto" w:fill="auto"/>
            <w:tcMar>
              <w:top w:w="100" w:type="dxa"/>
              <w:left w:w="100" w:type="dxa"/>
              <w:bottom w:w="100" w:type="dxa"/>
              <w:right w:w="100" w:type="dxa"/>
            </w:tcMar>
          </w:tcPr>
          <w:p w14:paraId="32E55B25" w14:textId="77777777" w:rsidR="00001BF7" w:rsidRDefault="00115F48">
            <w:pPr>
              <w:widowControl w:val="0"/>
              <w:spacing w:after="0" w:line="240" w:lineRule="auto"/>
              <w:ind w:left="0" w:firstLine="90"/>
              <w:jc w:val="center"/>
            </w:pPr>
            <w:hyperlink w:anchor="is6weazjnfw">
              <w:r>
                <w:rPr>
                  <w:color w:val="1155CC"/>
                  <w:u w:val="single"/>
                </w:rPr>
                <w:t>5.8.1.4.1</w:t>
              </w:r>
            </w:hyperlink>
          </w:p>
        </w:tc>
        <w:tc>
          <w:tcPr>
            <w:tcW w:w="8430" w:type="dxa"/>
            <w:shd w:val="clear" w:color="auto" w:fill="auto"/>
            <w:tcMar>
              <w:top w:w="100" w:type="dxa"/>
              <w:left w:w="100" w:type="dxa"/>
              <w:bottom w:w="100" w:type="dxa"/>
              <w:right w:w="100" w:type="dxa"/>
            </w:tcMar>
          </w:tcPr>
          <w:p w14:paraId="23E65C9B" w14:textId="77777777" w:rsidR="00001BF7" w:rsidRDefault="00115F48">
            <w:pPr>
              <w:spacing w:after="0" w:line="240" w:lineRule="auto"/>
              <w:ind w:left="0"/>
            </w:pPr>
            <w:r>
              <w:t>Hike Card</w:t>
            </w:r>
          </w:p>
        </w:tc>
      </w:tr>
      <w:tr w:rsidR="00001BF7" w14:paraId="66B85CE0" w14:textId="77777777">
        <w:tc>
          <w:tcPr>
            <w:tcW w:w="2400" w:type="dxa"/>
            <w:shd w:val="clear" w:color="auto" w:fill="auto"/>
            <w:tcMar>
              <w:top w:w="100" w:type="dxa"/>
              <w:left w:w="100" w:type="dxa"/>
              <w:bottom w:w="100" w:type="dxa"/>
              <w:right w:w="100" w:type="dxa"/>
            </w:tcMar>
          </w:tcPr>
          <w:p w14:paraId="346C4BF5" w14:textId="77777777" w:rsidR="00001BF7" w:rsidRDefault="00115F48">
            <w:pPr>
              <w:widowControl w:val="0"/>
              <w:spacing w:after="0" w:line="240" w:lineRule="auto"/>
              <w:ind w:left="0" w:firstLine="90"/>
              <w:jc w:val="center"/>
            </w:pPr>
            <w:hyperlink w:anchor="3zfk6r81f6o6">
              <w:r>
                <w:rPr>
                  <w:color w:val="1155CC"/>
                  <w:u w:val="single"/>
                </w:rPr>
                <w:t>5.8.2.1.1</w:t>
              </w:r>
            </w:hyperlink>
          </w:p>
        </w:tc>
        <w:tc>
          <w:tcPr>
            <w:tcW w:w="8430" w:type="dxa"/>
            <w:shd w:val="clear" w:color="auto" w:fill="auto"/>
            <w:tcMar>
              <w:top w:w="100" w:type="dxa"/>
              <w:left w:w="100" w:type="dxa"/>
              <w:bottom w:w="100" w:type="dxa"/>
              <w:right w:w="100" w:type="dxa"/>
            </w:tcMar>
          </w:tcPr>
          <w:p w14:paraId="39AAC0EF" w14:textId="77777777" w:rsidR="00001BF7" w:rsidRDefault="00115F48">
            <w:pPr>
              <w:spacing w:after="0" w:line="240" w:lineRule="auto"/>
              <w:ind w:left="0"/>
            </w:pPr>
            <w:r>
              <w:t>Hike Photos</w:t>
            </w:r>
          </w:p>
        </w:tc>
      </w:tr>
      <w:tr w:rsidR="00001BF7" w14:paraId="6E607B9C" w14:textId="77777777">
        <w:tc>
          <w:tcPr>
            <w:tcW w:w="2400" w:type="dxa"/>
            <w:shd w:val="clear" w:color="auto" w:fill="auto"/>
            <w:tcMar>
              <w:top w:w="100" w:type="dxa"/>
              <w:left w:w="100" w:type="dxa"/>
              <w:bottom w:w="100" w:type="dxa"/>
              <w:right w:w="100" w:type="dxa"/>
            </w:tcMar>
          </w:tcPr>
          <w:p w14:paraId="49CFE53A" w14:textId="77777777" w:rsidR="00001BF7" w:rsidRDefault="00115F48">
            <w:pPr>
              <w:widowControl w:val="0"/>
              <w:spacing w:after="0" w:line="240" w:lineRule="auto"/>
              <w:ind w:left="0" w:firstLine="90"/>
              <w:jc w:val="center"/>
            </w:pPr>
            <w:hyperlink w:anchor="f047rhn1mn8t">
              <w:r>
                <w:rPr>
                  <w:color w:val="1155CC"/>
                  <w:u w:val="single"/>
                </w:rPr>
                <w:t>5.8.2.2.1</w:t>
              </w:r>
            </w:hyperlink>
          </w:p>
        </w:tc>
        <w:tc>
          <w:tcPr>
            <w:tcW w:w="8430" w:type="dxa"/>
            <w:shd w:val="clear" w:color="auto" w:fill="auto"/>
            <w:tcMar>
              <w:top w:w="100" w:type="dxa"/>
              <w:left w:w="100" w:type="dxa"/>
              <w:bottom w:w="100" w:type="dxa"/>
              <w:right w:w="100" w:type="dxa"/>
            </w:tcMar>
          </w:tcPr>
          <w:p w14:paraId="4799B278" w14:textId="77777777" w:rsidR="00001BF7" w:rsidRDefault="00115F48">
            <w:pPr>
              <w:spacing w:after="0" w:line="240" w:lineRule="auto"/>
              <w:ind w:left="0"/>
            </w:pPr>
            <w:r>
              <w:t>Hike Difficulty</w:t>
            </w:r>
          </w:p>
        </w:tc>
      </w:tr>
      <w:tr w:rsidR="00001BF7" w14:paraId="75EA564B" w14:textId="77777777">
        <w:tc>
          <w:tcPr>
            <w:tcW w:w="2400" w:type="dxa"/>
            <w:shd w:val="clear" w:color="auto" w:fill="auto"/>
            <w:tcMar>
              <w:top w:w="100" w:type="dxa"/>
              <w:left w:w="100" w:type="dxa"/>
              <w:bottom w:w="100" w:type="dxa"/>
              <w:right w:w="100" w:type="dxa"/>
            </w:tcMar>
          </w:tcPr>
          <w:p w14:paraId="0672FD98" w14:textId="77777777" w:rsidR="00001BF7" w:rsidRDefault="00115F48">
            <w:pPr>
              <w:widowControl w:val="0"/>
              <w:spacing w:after="0" w:line="240" w:lineRule="auto"/>
              <w:ind w:left="0" w:firstLine="90"/>
              <w:jc w:val="center"/>
            </w:pPr>
            <w:hyperlink w:anchor="2dkdw1t70sxc">
              <w:r>
                <w:rPr>
                  <w:color w:val="1155CC"/>
                  <w:u w:val="single"/>
                </w:rPr>
                <w:t>5.8.2.3.1</w:t>
              </w:r>
            </w:hyperlink>
          </w:p>
        </w:tc>
        <w:tc>
          <w:tcPr>
            <w:tcW w:w="8430" w:type="dxa"/>
            <w:shd w:val="clear" w:color="auto" w:fill="auto"/>
            <w:tcMar>
              <w:top w:w="100" w:type="dxa"/>
              <w:left w:w="100" w:type="dxa"/>
              <w:bottom w:w="100" w:type="dxa"/>
              <w:right w:w="100" w:type="dxa"/>
            </w:tcMar>
          </w:tcPr>
          <w:p w14:paraId="047775AE" w14:textId="77777777" w:rsidR="00001BF7" w:rsidRDefault="00115F48">
            <w:pPr>
              <w:spacing w:after="0" w:line="240" w:lineRule="auto"/>
              <w:ind w:left="0"/>
            </w:pPr>
            <w:r>
              <w:t>Hike Traffic</w:t>
            </w:r>
          </w:p>
        </w:tc>
      </w:tr>
      <w:tr w:rsidR="00001BF7" w14:paraId="04F61974" w14:textId="77777777">
        <w:tc>
          <w:tcPr>
            <w:tcW w:w="2400" w:type="dxa"/>
            <w:shd w:val="clear" w:color="auto" w:fill="auto"/>
            <w:tcMar>
              <w:top w:w="100" w:type="dxa"/>
              <w:left w:w="100" w:type="dxa"/>
              <w:bottom w:w="100" w:type="dxa"/>
              <w:right w:w="100" w:type="dxa"/>
            </w:tcMar>
          </w:tcPr>
          <w:p w14:paraId="39FD8364" w14:textId="77777777" w:rsidR="00001BF7" w:rsidRDefault="00115F48">
            <w:pPr>
              <w:widowControl w:val="0"/>
              <w:spacing w:after="0" w:line="240" w:lineRule="auto"/>
              <w:ind w:left="0" w:firstLine="90"/>
              <w:jc w:val="center"/>
            </w:pPr>
            <w:hyperlink w:anchor="xhdkas6afbit">
              <w:r>
                <w:rPr>
                  <w:color w:val="1155CC"/>
                  <w:u w:val="single"/>
                </w:rPr>
                <w:t>5.8.2.4.1</w:t>
              </w:r>
            </w:hyperlink>
          </w:p>
        </w:tc>
        <w:tc>
          <w:tcPr>
            <w:tcW w:w="8430" w:type="dxa"/>
            <w:shd w:val="clear" w:color="auto" w:fill="auto"/>
            <w:tcMar>
              <w:top w:w="100" w:type="dxa"/>
              <w:left w:w="100" w:type="dxa"/>
              <w:bottom w:w="100" w:type="dxa"/>
              <w:right w:w="100" w:type="dxa"/>
            </w:tcMar>
          </w:tcPr>
          <w:p w14:paraId="4DA66ED1" w14:textId="77777777" w:rsidR="00001BF7" w:rsidRDefault="00115F48">
            <w:pPr>
              <w:spacing w:after="0" w:line="240" w:lineRule="auto"/>
              <w:ind w:left="0"/>
            </w:pPr>
            <w:r>
              <w:t>Hike Classification</w:t>
            </w:r>
          </w:p>
        </w:tc>
      </w:tr>
      <w:tr w:rsidR="00001BF7" w14:paraId="4FD23E12" w14:textId="77777777">
        <w:tc>
          <w:tcPr>
            <w:tcW w:w="2400" w:type="dxa"/>
            <w:shd w:val="clear" w:color="auto" w:fill="auto"/>
            <w:tcMar>
              <w:top w:w="100" w:type="dxa"/>
              <w:left w:w="100" w:type="dxa"/>
              <w:bottom w:w="100" w:type="dxa"/>
              <w:right w:w="100" w:type="dxa"/>
            </w:tcMar>
          </w:tcPr>
          <w:p w14:paraId="703B1C3A" w14:textId="77777777" w:rsidR="00001BF7" w:rsidRDefault="00115F48">
            <w:pPr>
              <w:widowControl w:val="0"/>
              <w:spacing w:after="0" w:line="240" w:lineRule="auto"/>
              <w:ind w:left="0" w:firstLine="90"/>
              <w:jc w:val="center"/>
            </w:pPr>
            <w:hyperlink w:anchor="6zybsmjn6cl7">
              <w:r>
                <w:rPr>
                  <w:color w:val="1155CC"/>
                  <w:u w:val="single"/>
                </w:rPr>
                <w:t>5.8.2.5.1</w:t>
              </w:r>
            </w:hyperlink>
          </w:p>
        </w:tc>
        <w:tc>
          <w:tcPr>
            <w:tcW w:w="8430" w:type="dxa"/>
            <w:shd w:val="clear" w:color="auto" w:fill="auto"/>
            <w:tcMar>
              <w:top w:w="100" w:type="dxa"/>
              <w:left w:w="100" w:type="dxa"/>
              <w:bottom w:w="100" w:type="dxa"/>
              <w:right w:w="100" w:type="dxa"/>
            </w:tcMar>
          </w:tcPr>
          <w:p w14:paraId="26B6D9E7" w14:textId="77777777" w:rsidR="00001BF7" w:rsidRDefault="00115F48">
            <w:pPr>
              <w:spacing w:after="0" w:line="240" w:lineRule="auto"/>
              <w:ind w:left="0"/>
            </w:pPr>
            <w:r>
              <w:t>Download Map</w:t>
            </w:r>
          </w:p>
        </w:tc>
      </w:tr>
      <w:tr w:rsidR="00001BF7" w14:paraId="06B8E3A7" w14:textId="77777777">
        <w:tc>
          <w:tcPr>
            <w:tcW w:w="2400" w:type="dxa"/>
            <w:shd w:val="clear" w:color="auto" w:fill="auto"/>
            <w:tcMar>
              <w:top w:w="100" w:type="dxa"/>
              <w:left w:w="100" w:type="dxa"/>
              <w:bottom w:w="100" w:type="dxa"/>
              <w:right w:w="100" w:type="dxa"/>
            </w:tcMar>
          </w:tcPr>
          <w:p w14:paraId="4FA4197F" w14:textId="77777777" w:rsidR="00001BF7" w:rsidRDefault="00115F48">
            <w:pPr>
              <w:widowControl w:val="0"/>
              <w:spacing w:after="0" w:line="240" w:lineRule="auto"/>
              <w:ind w:left="0" w:firstLine="90"/>
              <w:jc w:val="center"/>
            </w:pPr>
            <w:hyperlink w:anchor="9hpbytrbx14j">
              <w:r>
                <w:rPr>
                  <w:color w:val="1155CC"/>
                  <w:u w:val="single"/>
                </w:rPr>
                <w:t>5.8.2.6.1</w:t>
              </w:r>
            </w:hyperlink>
          </w:p>
        </w:tc>
        <w:tc>
          <w:tcPr>
            <w:tcW w:w="8430" w:type="dxa"/>
            <w:shd w:val="clear" w:color="auto" w:fill="auto"/>
            <w:tcMar>
              <w:top w:w="100" w:type="dxa"/>
              <w:left w:w="100" w:type="dxa"/>
              <w:bottom w:w="100" w:type="dxa"/>
              <w:right w:w="100" w:type="dxa"/>
            </w:tcMar>
          </w:tcPr>
          <w:p w14:paraId="6572F89F" w14:textId="77777777" w:rsidR="00001BF7" w:rsidRDefault="00115F48">
            <w:pPr>
              <w:spacing w:after="0" w:line="240" w:lineRule="auto"/>
              <w:ind w:left="0"/>
            </w:pPr>
            <w:r>
              <w:t>Flag Inappropriate Content</w:t>
            </w:r>
          </w:p>
        </w:tc>
      </w:tr>
      <w:tr w:rsidR="00001BF7" w14:paraId="12A10912" w14:textId="77777777">
        <w:tc>
          <w:tcPr>
            <w:tcW w:w="2400" w:type="dxa"/>
            <w:shd w:val="clear" w:color="auto" w:fill="auto"/>
            <w:tcMar>
              <w:top w:w="100" w:type="dxa"/>
              <w:left w:w="100" w:type="dxa"/>
              <w:bottom w:w="100" w:type="dxa"/>
              <w:right w:w="100" w:type="dxa"/>
            </w:tcMar>
          </w:tcPr>
          <w:p w14:paraId="7E0222C1" w14:textId="77777777" w:rsidR="00001BF7" w:rsidRDefault="00115F48">
            <w:pPr>
              <w:widowControl w:val="0"/>
              <w:spacing w:after="0" w:line="240" w:lineRule="auto"/>
              <w:ind w:left="0" w:firstLine="90"/>
              <w:jc w:val="center"/>
            </w:pPr>
            <w:hyperlink w:anchor="qf9lywgryj7q">
              <w:r>
                <w:rPr>
                  <w:color w:val="1155CC"/>
                  <w:u w:val="single"/>
                </w:rPr>
                <w:t>5.8.2.7.1</w:t>
              </w:r>
            </w:hyperlink>
          </w:p>
        </w:tc>
        <w:tc>
          <w:tcPr>
            <w:tcW w:w="8430" w:type="dxa"/>
            <w:shd w:val="clear" w:color="auto" w:fill="auto"/>
            <w:tcMar>
              <w:top w:w="100" w:type="dxa"/>
              <w:left w:w="100" w:type="dxa"/>
              <w:bottom w:w="100" w:type="dxa"/>
              <w:right w:w="100" w:type="dxa"/>
            </w:tcMar>
          </w:tcPr>
          <w:p w14:paraId="32FC42F2" w14:textId="77777777" w:rsidR="00001BF7" w:rsidRDefault="00115F48">
            <w:pPr>
              <w:spacing w:after="0" w:line="240" w:lineRule="auto"/>
              <w:ind w:left="0"/>
            </w:pPr>
            <w:r>
              <w:t>Weather Information</w:t>
            </w:r>
          </w:p>
        </w:tc>
      </w:tr>
      <w:tr w:rsidR="00001BF7" w14:paraId="278712A1" w14:textId="77777777">
        <w:tc>
          <w:tcPr>
            <w:tcW w:w="2400" w:type="dxa"/>
            <w:shd w:val="clear" w:color="auto" w:fill="auto"/>
            <w:tcMar>
              <w:top w:w="100" w:type="dxa"/>
              <w:left w:w="100" w:type="dxa"/>
              <w:bottom w:w="100" w:type="dxa"/>
              <w:right w:w="100" w:type="dxa"/>
            </w:tcMar>
          </w:tcPr>
          <w:p w14:paraId="46E5B222" w14:textId="77777777" w:rsidR="00001BF7" w:rsidRDefault="00115F48">
            <w:pPr>
              <w:widowControl w:val="0"/>
              <w:spacing w:after="0" w:line="240" w:lineRule="auto"/>
              <w:ind w:left="0" w:firstLine="90"/>
              <w:jc w:val="center"/>
            </w:pPr>
            <w:hyperlink w:anchor="msldw55kfkwm">
              <w:r>
                <w:rPr>
                  <w:color w:val="1155CC"/>
                  <w:u w:val="single"/>
                </w:rPr>
                <w:t>5.8.3.1</w:t>
              </w:r>
            </w:hyperlink>
          </w:p>
        </w:tc>
        <w:tc>
          <w:tcPr>
            <w:tcW w:w="8430" w:type="dxa"/>
            <w:shd w:val="clear" w:color="auto" w:fill="auto"/>
            <w:tcMar>
              <w:top w:w="100" w:type="dxa"/>
              <w:left w:w="100" w:type="dxa"/>
              <w:bottom w:w="100" w:type="dxa"/>
              <w:right w:w="100" w:type="dxa"/>
            </w:tcMar>
          </w:tcPr>
          <w:p w14:paraId="74EF9DD6" w14:textId="77777777" w:rsidR="00001BF7" w:rsidRDefault="00115F48">
            <w:pPr>
              <w:spacing w:after="0" w:line="240" w:lineRule="auto"/>
              <w:ind w:left="0"/>
            </w:pPr>
            <w:r>
              <w:t>Camera View</w:t>
            </w:r>
          </w:p>
        </w:tc>
      </w:tr>
      <w:tr w:rsidR="00001BF7" w14:paraId="483D0BD2" w14:textId="77777777">
        <w:tc>
          <w:tcPr>
            <w:tcW w:w="2400" w:type="dxa"/>
            <w:shd w:val="clear" w:color="auto" w:fill="auto"/>
            <w:tcMar>
              <w:top w:w="100" w:type="dxa"/>
              <w:left w:w="100" w:type="dxa"/>
              <w:bottom w:w="100" w:type="dxa"/>
              <w:right w:w="100" w:type="dxa"/>
            </w:tcMar>
          </w:tcPr>
          <w:p w14:paraId="03E275F2" w14:textId="77777777" w:rsidR="00001BF7" w:rsidRDefault="00115F48">
            <w:pPr>
              <w:widowControl w:val="0"/>
              <w:spacing w:after="0" w:line="240" w:lineRule="auto"/>
              <w:ind w:left="0" w:firstLine="90"/>
              <w:jc w:val="center"/>
            </w:pPr>
            <w:hyperlink w:anchor="8sv7ct61u9ux">
              <w:r>
                <w:rPr>
                  <w:color w:val="1155CC"/>
                  <w:u w:val="single"/>
                </w:rPr>
                <w:t>5.8.4.1.1</w:t>
              </w:r>
            </w:hyperlink>
          </w:p>
        </w:tc>
        <w:tc>
          <w:tcPr>
            <w:tcW w:w="8430" w:type="dxa"/>
            <w:shd w:val="clear" w:color="auto" w:fill="auto"/>
            <w:tcMar>
              <w:top w:w="100" w:type="dxa"/>
              <w:left w:w="100" w:type="dxa"/>
              <w:bottom w:w="100" w:type="dxa"/>
              <w:right w:w="100" w:type="dxa"/>
            </w:tcMar>
          </w:tcPr>
          <w:p w14:paraId="21D37505" w14:textId="77777777" w:rsidR="00001BF7" w:rsidRDefault="00115F48">
            <w:pPr>
              <w:spacing w:after="0" w:line="240" w:lineRule="auto"/>
              <w:ind w:left="0"/>
            </w:pPr>
            <w:r>
              <w:t>Review Panel</w:t>
            </w:r>
          </w:p>
        </w:tc>
      </w:tr>
      <w:tr w:rsidR="00001BF7" w14:paraId="47A3F8BC" w14:textId="77777777">
        <w:tc>
          <w:tcPr>
            <w:tcW w:w="2400" w:type="dxa"/>
            <w:shd w:val="clear" w:color="auto" w:fill="auto"/>
            <w:tcMar>
              <w:top w:w="100" w:type="dxa"/>
              <w:left w:w="100" w:type="dxa"/>
              <w:bottom w:w="100" w:type="dxa"/>
              <w:right w:w="100" w:type="dxa"/>
            </w:tcMar>
          </w:tcPr>
          <w:p w14:paraId="68FB4A4F" w14:textId="77777777" w:rsidR="00001BF7" w:rsidRDefault="00115F48">
            <w:pPr>
              <w:widowControl w:val="0"/>
              <w:spacing w:after="0" w:line="240" w:lineRule="auto"/>
              <w:ind w:left="0" w:firstLine="90"/>
              <w:jc w:val="center"/>
            </w:pPr>
            <w:hyperlink w:anchor="23d2kdqma67o">
              <w:r>
                <w:rPr>
                  <w:color w:val="1155CC"/>
                  <w:u w:val="single"/>
                </w:rPr>
                <w:t>5.9.1</w:t>
              </w:r>
            </w:hyperlink>
          </w:p>
        </w:tc>
        <w:tc>
          <w:tcPr>
            <w:tcW w:w="8430" w:type="dxa"/>
            <w:shd w:val="clear" w:color="auto" w:fill="auto"/>
            <w:tcMar>
              <w:top w:w="100" w:type="dxa"/>
              <w:left w:w="100" w:type="dxa"/>
              <w:bottom w:w="100" w:type="dxa"/>
              <w:right w:w="100" w:type="dxa"/>
            </w:tcMar>
          </w:tcPr>
          <w:p w14:paraId="0B5E9C6F" w14:textId="77777777" w:rsidR="00001BF7" w:rsidRDefault="00115F48">
            <w:pPr>
              <w:spacing w:after="0" w:line="240" w:lineRule="auto"/>
              <w:ind w:left="0"/>
            </w:pPr>
            <w:r>
              <w:t>Trail Entity Relationship Diagram</w:t>
            </w:r>
          </w:p>
        </w:tc>
      </w:tr>
      <w:tr w:rsidR="00001BF7" w14:paraId="66AE8411" w14:textId="77777777">
        <w:tc>
          <w:tcPr>
            <w:tcW w:w="2400" w:type="dxa"/>
            <w:shd w:val="clear" w:color="auto" w:fill="auto"/>
            <w:tcMar>
              <w:top w:w="100" w:type="dxa"/>
              <w:left w:w="100" w:type="dxa"/>
              <w:bottom w:w="100" w:type="dxa"/>
              <w:right w:w="100" w:type="dxa"/>
            </w:tcMar>
          </w:tcPr>
          <w:p w14:paraId="788A16CA" w14:textId="77777777" w:rsidR="00001BF7" w:rsidRDefault="00115F48">
            <w:pPr>
              <w:widowControl w:val="0"/>
              <w:spacing w:after="0" w:line="240" w:lineRule="auto"/>
              <w:ind w:left="0" w:firstLine="90"/>
              <w:jc w:val="center"/>
            </w:pPr>
            <w:hyperlink w:anchor="8010bucvu3pr">
              <w:r>
                <w:rPr>
                  <w:color w:val="1155CC"/>
                  <w:u w:val="single"/>
                </w:rPr>
                <w:t>5.9.2</w:t>
              </w:r>
            </w:hyperlink>
          </w:p>
        </w:tc>
        <w:tc>
          <w:tcPr>
            <w:tcW w:w="8430" w:type="dxa"/>
            <w:shd w:val="clear" w:color="auto" w:fill="auto"/>
            <w:tcMar>
              <w:top w:w="100" w:type="dxa"/>
              <w:left w:w="100" w:type="dxa"/>
              <w:bottom w:w="100" w:type="dxa"/>
              <w:right w:w="100" w:type="dxa"/>
            </w:tcMar>
          </w:tcPr>
          <w:p w14:paraId="6499430F" w14:textId="77777777" w:rsidR="00001BF7" w:rsidRDefault="00115F48">
            <w:pPr>
              <w:spacing w:after="0" w:line="240" w:lineRule="auto"/>
              <w:ind w:left="0"/>
            </w:pPr>
            <w:r>
              <w:t>User Entity Relationship Diagram</w:t>
            </w:r>
          </w:p>
        </w:tc>
      </w:tr>
      <w:tr w:rsidR="00001BF7" w14:paraId="0AFFF294" w14:textId="77777777">
        <w:tc>
          <w:tcPr>
            <w:tcW w:w="2400" w:type="dxa"/>
            <w:shd w:val="clear" w:color="auto" w:fill="auto"/>
            <w:tcMar>
              <w:top w:w="100" w:type="dxa"/>
              <w:left w:w="100" w:type="dxa"/>
              <w:bottom w:w="100" w:type="dxa"/>
              <w:right w:w="100" w:type="dxa"/>
            </w:tcMar>
          </w:tcPr>
          <w:p w14:paraId="500D7669" w14:textId="77777777" w:rsidR="00001BF7" w:rsidRDefault="00115F48">
            <w:pPr>
              <w:widowControl w:val="0"/>
              <w:spacing w:after="0" w:line="240" w:lineRule="auto"/>
              <w:ind w:left="0" w:firstLine="90"/>
              <w:jc w:val="center"/>
            </w:pPr>
            <w:hyperlink w:anchor="yzaiup3u75x0">
              <w:r>
                <w:rPr>
                  <w:color w:val="1155CC"/>
                  <w:u w:val="single"/>
                </w:rPr>
                <w:t>5.9.3</w:t>
              </w:r>
            </w:hyperlink>
          </w:p>
        </w:tc>
        <w:tc>
          <w:tcPr>
            <w:tcW w:w="8430" w:type="dxa"/>
            <w:shd w:val="clear" w:color="auto" w:fill="auto"/>
            <w:tcMar>
              <w:top w:w="100" w:type="dxa"/>
              <w:left w:w="100" w:type="dxa"/>
              <w:bottom w:w="100" w:type="dxa"/>
              <w:right w:w="100" w:type="dxa"/>
            </w:tcMar>
          </w:tcPr>
          <w:p w14:paraId="2F848C1D" w14:textId="77777777" w:rsidR="00001BF7" w:rsidRDefault="00115F48">
            <w:pPr>
              <w:spacing w:after="0" w:line="240" w:lineRule="auto"/>
              <w:ind w:left="0"/>
            </w:pPr>
            <w:r>
              <w:t>Review Entity Relationship Diagram</w:t>
            </w:r>
          </w:p>
        </w:tc>
      </w:tr>
      <w:tr w:rsidR="00001BF7" w14:paraId="29F04840" w14:textId="77777777">
        <w:tc>
          <w:tcPr>
            <w:tcW w:w="2400" w:type="dxa"/>
            <w:shd w:val="clear" w:color="auto" w:fill="auto"/>
            <w:tcMar>
              <w:top w:w="100" w:type="dxa"/>
              <w:left w:w="100" w:type="dxa"/>
              <w:bottom w:w="100" w:type="dxa"/>
              <w:right w:w="100" w:type="dxa"/>
            </w:tcMar>
          </w:tcPr>
          <w:p w14:paraId="1809DA88" w14:textId="77777777" w:rsidR="00001BF7" w:rsidRDefault="00115F48">
            <w:pPr>
              <w:widowControl w:val="0"/>
              <w:spacing w:after="0" w:line="240" w:lineRule="auto"/>
              <w:ind w:left="0" w:firstLine="90"/>
              <w:jc w:val="center"/>
            </w:pPr>
            <w:hyperlink w:anchor="37pp4olq5l2d">
              <w:r>
                <w:rPr>
                  <w:color w:val="1155CC"/>
                  <w:u w:val="single"/>
                </w:rPr>
                <w:t>5.9.4</w:t>
              </w:r>
            </w:hyperlink>
          </w:p>
        </w:tc>
        <w:tc>
          <w:tcPr>
            <w:tcW w:w="8430" w:type="dxa"/>
            <w:shd w:val="clear" w:color="auto" w:fill="auto"/>
            <w:tcMar>
              <w:top w:w="100" w:type="dxa"/>
              <w:left w:w="100" w:type="dxa"/>
              <w:bottom w:w="100" w:type="dxa"/>
              <w:right w:w="100" w:type="dxa"/>
            </w:tcMar>
          </w:tcPr>
          <w:p w14:paraId="4D1140D0" w14:textId="77777777" w:rsidR="00001BF7" w:rsidRDefault="00115F48">
            <w:pPr>
              <w:spacing w:after="0" w:line="240" w:lineRule="auto"/>
              <w:ind w:left="0"/>
            </w:pPr>
            <w:r>
              <w:t>Comment Entity Relationship Diagram</w:t>
            </w:r>
          </w:p>
        </w:tc>
      </w:tr>
      <w:tr w:rsidR="00001BF7" w14:paraId="634FF651" w14:textId="77777777">
        <w:tc>
          <w:tcPr>
            <w:tcW w:w="2400" w:type="dxa"/>
            <w:shd w:val="clear" w:color="auto" w:fill="auto"/>
            <w:tcMar>
              <w:top w:w="100" w:type="dxa"/>
              <w:left w:w="100" w:type="dxa"/>
              <w:bottom w:w="100" w:type="dxa"/>
              <w:right w:w="100" w:type="dxa"/>
            </w:tcMar>
          </w:tcPr>
          <w:p w14:paraId="02108D2E" w14:textId="77777777" w:rsidR="00001BF7" w:rsidRDefault="00115F48">
            <w:pPr>
              <w:widowControl w:val="0"/>
              <w:spacing w:after="0" w:line="240" w:lineRule="auto"/>
              <w:ind w:left="0" w:firstLine="90"/>
              <w:jc w:val="center"/>
            </w:pPr>
            <w:hyperlink w:anchor="agzrgey4cmmv">
              <w:r>
                <w:rPr>
                  <w:color w:val="1155CC"/>
                  <w:u w:val="single"/>
                </w:rPr>
                <w:t>5.9.5</w:t>
              </w:r>
            </w:hyperlink>
          </w:p>
        </w:tc>
        <w:tc>
          <w:tcPr>
            <w:tcW w:w="8430" w:type="dxa"/>
            <w:shd w:val="clear" w:color="auto" w:fill="auto"/>
            <w:tcMar>
              <w:top w:w="100" w:type="dxa"/>
              <w:left w:w="100" w:type="dxa"/>
              <w:bottom w:w="100" w:type="dxa"/>
              <w:right w:w="100" w:type="dxa"/>
            </w:tcMar>
          </w:tcPr>
          <w:p w14:paraId="5004CD97" w14:textId="77777777" w:rsidR="00001BF7" w:rsidRDefault="00115F48">
            <w:pPr>
              <w:spacing w:after="0" w:line="240" w:lineRule="auto"/>
              <w:ind w:left="0"/>
            </w:pPr>
            <w:r>
              <w:t>Map Entity Relationship Diagram</w:t>
            </w:r>
          </w:p>
        </w:tc>
      </w:tr>
      <w:tr w:rsidR="00001BF7" w14:paraId="22B6019C" w14:textId="77777777">
        <w:tc>
          <w:tcPr>
            <w:tcW w:w="2400" w:type="dxa"/>
            <w:shd w:val="clear" w:color="auto" w:fill="auto"/>
            <w:tcMar>
              <w:top w:w="100" w:type="dxa"/>
              <w:left w:w="100" w:type="dxa"/>
              <w:bottom w:w="100" w:type="dxa"/>
              <w:right w:w="100" w:type="dxa"/>
            </w:tcMar>
          </w:tcPr>
          <w:p w14:paraId="0DA977D1" w14:textId="77777777" w:rsidR="00001BF7" w:rsidRDefault="00115F48">
            <w:pPr>
              <w:widowControl w:val="0"/>
              <w:spacing w:after="0" w:line="240" w:lineRule="auto"/>
              <w:ind w:left="0" w:firstLine="90"/>
              <w:jc w:val="center"/>
            </w:pPr>
            <w:hyperlink w:anchor="z3acu1i76ovr">
              <w:r>
                <w:rPr>
                  <w:color w:val="1155CC"/>
                  <w:u w:val="single"/>
                </w:rPr>
                <w:t>5.9.6</w:t>
              </w:r>
            </w:hyperlink>
          </w:p>
        </w:tc>
        <w:tc>
          <w:tcPr>
            <w:tcW w:w="8430" w:type="dxa"/>
            <w:shd w:val="clear" w:color="auto" w:fill="auto"/>
            <w:tcMar>
              <w:top w:w="100" w:type="dxa"/>
              <w:left w:w="100" w:type="dxa"/>
              <w:bottom w:w="100" w:type="dxa"/>
              <w:right w:w="100" w:type="dxa"/>
            </w:tcMar>
          </w:tcPr>
          <w:p w14:paraId="3966401A" w14:textId="77777777" w:rsidR="00001BF7" w:rsidRDefault="00115F48">
            <w:pPr>
              <w:spacing w:after="0" w:line="240" w:lineRule="auto"/>
              <w:ind w:left="0"/>
            </w:pPr>
            <w:r>
              <w:t>Pinpoint Entity Relationship Diagram</w:t>
            </w:r>
          </w:p>
        </w:tc>
      </w:tr>
      <w:tr w:rsidR="00001BF7" w14:paraId="6E94F64F" w14:textId="77777777">
        <w:tc>
          <w:tcPr>
            <w:tcW w:w="2400" w:type="dxa"/>
            <w:shd w:val="clear" w:color="auto" w:fill="auto"/>
            <w:tcMar>
              <w:top w:w="100" w:type="dxa"/>
              <w:left w:w="100" w:type="dxa"/>
              <w:bottom w:w="100" w:type="dxa"/>
              <w:right w:w="100" w:type="dxa"/>
            </w:tcMar>
          </w:tcPr>
          <w:p w14:paraId="3B68812F" w14:textId="77777777" w:rsidR="00001BF7" w:rsidRDefault="00115F48">
            <w:pPr>
              <w:widowControl w:val="0"/>
              <w:spacing w:after="0" w:line="240" w:lineRule="auto"/>
              <w:ind w:left="0" w:firstLine="90"/>
              <w:jc w:val="center"/>
            </w:pPr>
            <w:hyperlink w:anchor="9kqpn2i7bg03">
              <w:r>
                <w:rPr>
                  <w:color w:val="1155CC"/>
                  <w:u w:val="single"/>
                </w:rPr>
                <w:t>5.9.7</w:t>
              </w:r>
            </w:hyperlink>
          </w:p>
        </w:tc>
        <w:tc>
          <w:tcPr>
            <w:tcW w:w="8430" w:type="dxa"/>
            <w:shd w:val="clear" w:color="auto" w:fill="auto"/>
            <w:tcMar>
              <w:top w:w="100" w:type="dxa"/>
              <w:left w:w="100" w:type="dxa"/>
              <w:bottom w:w="100" w:type="dxa"/>
              <w:right w:w="100" w:type="dxa"/>
            </w:tcMar>
          </w:tcPr>
          <w:p w14:paraId="3330B4CD" w14:textId="77777777" w:rsidR="00001BF7" w:rsidRDefault="00115F48">
            <w:pPr>
              <w:spacing w:after="0" w:line="240" w:lineRule="auto"/>
              <w:ind w:left="0"/>
            </w:pPr>
            <w:r>
              <w:t>Trail List Entity Relationship Diagram</w:t>
            </w:r>
          </w:p>
        </w:tc>
      </w:tr>
      <w:tr w:rsidR="00001BF7" w14:paraId="237A4AE8" w14:textId="77777777">
        <w:tc>
          <w:tcPr>
            <w:tcW w:w="2400" w:type="dxa"/>
            <w:shd w:val="clear" w:color="auto" w:fill="auto"/>
            <w:tcMar>
              <w:top w:w="100" w:type="dxa"/>
              <w:left w:w="100" w:type="dxa"/>
              <w:bottom w:w="100" w:type="dxa"/>
              <w:right w:w="100" w:type="dxa"/>
            </w:tcMar>
          </w:tcPr>
          <w:p w14:paraId="63BA2CBC" w14:textId="77777777" w:rsidR="00001BF7" w:rsidRDefault="00115F48">
            <w:pPr>
              <w:widowControl w:val="0"/>
              <w:spacing w:after="0" w:line="240" w:lineRule="auto"/>
              <w:ind w:left="0" w:firstLine="90"/>
              <w:jc w:val="center"/>
            </w:pPr>
            <w:hyperlink w:anchor="av316f2uy2vw">
              <w:r>
                <w:rPr>
                  <w:color w:val="1155CC"/>
                  <w:u w:val="single"/>
                </w:rPr>
                <w:t>5.9.8</w:t>
              </w:r>
            </w:hyperlink>
          </w:p>
        </w:tc>
        <w:tc>
          <w:tcPr>
            <w:tcW w:w="8430" w:type="dxa"/>
            <w:shd w:val="clear" w:color="auto" w:fill="auto"/>
            <w:tcMar>
              <w:top w:w="100" w:type="dxa"/>
              <w:left w:w="100" w:type="dxa"/>
              <w:bottom w:w="100" w:type="dxa"/>
              <w:right w:w="100" w:type="dxa"/>
            </w:tcMar>
          </w:tcPr>
          <w:p w14:paraId="785301D5" w14:textId="77777777" w:rsidR="00001BF7" w:rsidRDefault="00115F48">
            <w:pPr>
              <w:spacing w:after="0" w:line="240" w:lineRule="auto"/>
              <w:ind w:left="0"/>
            </w:pPr>
            <w:r>
              <w:t>Feedback Entity Relationship Diagram</w:t>
            </w:r>
          </w:p>
        </w:tc>
      </w:tr>
      <w:tr w:rsidR="00001BF7" w14:paraId="21DE9894" w14:textId="77777777">
        <w:tc>
          <w:tcPr>
            <w:tcW w:w="2400" w:type="dxa"/>
            <w:shd w:val="clear" w:color="auto" w:fill="auto"/>
            <w:tcMar>
              <w:top w:w="100" w:type="dxa"/>
              <w:left w:w="100" w:type="dxa"/>
              <w:bottom w:w="100" w:type="dxa"/>
              <w:right w:w="100" w:type="dxa"/>
            </w:tcMar>
          </w:tcPr>
          <w:p w14:paraId="259869F2" w14:textId="77777777" w:rsidR="00001BF7" w:rsidRDefault="00115F48">
            <w:pPr>
              <w:widowControl w:val="0"/>
              <w:spacing w:after="0" w:line="240" w:lineRule="auto"/>
              <w:ind w:left="0" w:firstLine="90"/>
              <w:jc w:val="center"/>
            </w:pPr>
            <w:hyperlink w:anchor="ygip9nwdaaiu">
              <w:r>
                <w:rPr>
                  <w:color w:val="1155CC"/>
                  <w:u w:val="single"/>
                </w:rPr>
                <w:t>5.10.1.1.1</w:t>
              </w:r>
            </w:hyperlink>
          </w:p>
        </w:tc>
        <w:tc>
          <w:tcPr>
            <w:tcW w:w="8430" w:type="dxa"/>
            <w:shd w:val="clear" w:color="auto" w:fill="auto"/>
            <w:tcMar>
              <w:top w:w="100" w:type="dxa"/>
              <w:left w:w="100" w:type="dxa"/>
              <w:bottom w:w="100" w:type="dxa"/>
              <w:right w:w="100" w:type="dxa"/>
            </w:tcMar>
          </w:tcPr>
          <w:p w14:paraId="63251D36" w14:textId="77777777" w:rsidR="00001BF7" w:rsidRDefault="00115F48">
            <w:pPr>
              <w:spacing w:after="0" w:line="240" w:lineRule="auto"/>
              <w:ind w:left="0"/>
            </w:pPr>
            <w:r>
              <w:t>Trail Search</w:t>
            </w:r>
          </w:p>
        </w:tc>
      </w:tr>
      <w:tr w:rsidR="00001BF7" w14:paraId="6775F978" w14:textId="77777777">
        <w:tc>
          <w:tcPr>
            <w:tcW w:w="2400" w:type="dxa"/>
            <w:shd w:val="clear" w:color="auto" w:fill="auto"/>
            <w:tcMar>
              <w:top w:w="100" w:type="dxa"/>
              <w:left w:w="100" w:type="dxa"/>
              <w:bottom w:w="100" w:type="dxa"/>
              <w:right w:w="100" w:type="dxa"/>
            </w:tcMar>
          </w:tcPr>
          <w:p w14:paraId="7390382F" w14:textId="77777777" w:rsidR="00001BF7" w:rsidRDefault="00115F48">
            <w:pPr>
              <w:widowControl w:val="0"/>
              <w:spacing w:after="0" w:line="240" w:lineRule="auto"/>
              <w:ind w:left="0" w:firstLine="90"/>
              <w:jc w:val="center"/>
            </w:pPr>
            <w:hyperlink w:anchor="fmdjg23jabl">
              <w:r>
                <w:rPr>
                  <w:color w:val="1155CC"/>
                  <w:u w:val="single"/>
                </w:rPr>
                <w:t>5.10.1.2.1</w:t>
              </w:r>
            </w:hyperlink>
          </w:p>
        </w:tc>
        <w:tc>
          <w:tcPr>
            <w:tcW w:w="8430" w:type="dxa"/>
            <w:shd w:val="clear" w:color="auto" w:fill="auto"/>
            <w:tcMar>
              <w:top w:w="100" w:type="dxa"/>
              <w:left w:w="100" w:type="dxa"/>
              <w:bottom w:w="100" w:type="dxa"/>
              <w:right w:w="100" w:type="dxa"/>
            </w:tcMar>
          </w:tcPr>
          <w:p w14:paraId="7EC85BC8" w14:textId="77777777" w:rsidR="00001BF7" w:rsidRDefault="00115F48">
            <w:pPr>
              <w:spacing w:after="0" w:line="240" w:lineRule="auto"/>
              <w:ind w:left="0"/>
            </w:pPr>
            <w:r>
              <w:t>Save User Data</w:t>
            </w:r>
          </w:p>
        </w:tc>
      </w:tr>
      <w:tr w:rsidR="00001BF7" w14:paraId="50FD85DB" w14:textId="77777777">
        <w:tc>
          <w:tcPr>
            <w:tcW w:w="2400" w:type="dxa"/>
            <w:shd w:val="clear" w:color="auto" w:fill="auto"/>
            <w:tcMar>
              <w:top w:w="100" w:type="dxa"/>
              <w:left w:w="100" w:type="dxa"/>
              <w:bottom w:w="100" w:type="dxa"/>
              <w:right w:w="100" w:type="dxa"/>
            </w:tcMar>
          </w:tcPr>
          <w:p w14:paraId="33F06D80" w14:textId="77777777" w:rsidR="00001BF7" w:rsidRDefault="00115F48">
            <w:pPr>
              <w:widowControl w:val="0"/>
              <w:spacing w:after="0" w:line="240" w:lineRule="auto"/>
              <w:ind w:left="0" w:firstLine="90"/>
              <w:jc w:val="center"/>
            </w:pPr>
            <w:hyperlink w:anchor="zh6f79bbh2pp">
              <w:r>
                <w:rPr>
                  <w:color w:val="1155CC"/>
                  <w:u w:val="single"/>
                </w:rPr>
                <w:t>5.10.1.2.2</w:t>
              </w:r>
            </w:hyperlink>
          </w:p>
        </w:tc>
        <w:tc>
          <w:tcPr>
            <w:tcW w:w="8430" w:type="dxa"/>
            <w:shd w:val="clear" w:color="auto" w:fill="auto"/>
            <w:tcMar>
              <w:top w:w="100" w:type="dxa"/>
              <w:left w:w="100" w:type="dxa"/>
              <w:bottom w:w="100" w:type="dxa"/>
              <w:right w:w="100" w:type="dxa"/>
            </w:tcMar>
          </w:tcPr>
          <w:p w14:paraId="29A59979" w14:textId="77777777" w:rsidR="00001BF7" w:rsidRDefault="00115F48">
            <w:pPr>
              <w:spacing w:after="0" w:line="240" w:lineRule="auto"/>
              <w:ind w:left="0"/>
            </w:pPr>
            <w:r>
              <w:t>Request Hike</w:t>
            </w:r>
            <w:r>
              <w:t xml:space="preserve"> Recommendations</w:t>
            </w:r>
          </w:p>
        </w:tc>
      </w:tr>
      <w:tr w:rsidR="00001BF7" w14:paraId="0ADEB1FC" w14:textId="77777777">
        <w:tc>
          <w:tcPr>
            <w:tcW w:w="2400" w:type="dxa"/>
            <w:shd w:val="clear" w:color="auto" w:fill="auto"/>
            <w:tcMar>
              <w:top w:w="100" w:type="dxa"/>
              <w:left w:w="100" w:type="dxa"/>
              <w:bottom w:w="100" w:type="dxa"/>
              <w:right w:w="100" w:type="dxa"/>
            </w:tcMar>
          </w:tcPr>
          <w:p w14:paraId="290506AA" w14:textId="77777777" w:rsidR="00001BF7" w:rsidRDefault="00115F48">
            <w:pPr>
              <w:widowControl w:val="0"/>
              <w:spacing w:after="0" w:line="240" w:lineRule="auto"/>
              <w:ind w:left="0" w:firstLine="90"/>
              <w:jc w:val="center"/>
            </w:pPr>
            <w:hyperlink w:anchor="nwodgpffowbw">
              <w:r>
                <w:rPr>
                  <w:color w:val="1155CC"/>
                  <w:u w:val="single"/>
                </w:rPr>
                <w:t>5.10.1.3.1</w:t>
              </w:r>
            </w:hyperlink>
          </w:p>
        </w:tc>
        <w:tc>
          <w:tcPr>
            <w:tcW w:w="8430" w:type="dxa"/>
            <w:shd w:val="clear" w:color="auto" w:fill="auto"/>
            <w:tcMar>
              <w:top w:w="100" w:type="dxa"/>
              <w:left w:w="100" w:type="dxa"/>
              <w:bottom w:w="100" w:type="dxa"/>
              <w:right w:w="100" w:type="dxa"/>
            </w:tcMar>
          </w:tcPr>
          <w:p w14:paraId="40DD7502" w14:textId="77777777" w:rsidR="00001BF7" w:rsidRDefault="00115F48">
            <w:pPr>
              <w:spacing w:after="0" w:line="240" w:lineRule="auto"/>
              <w:ind w:left="0"/>
            </w:pPr>
            <w:r>
              <w:t>Add Hikes</w:t>
            </w:r>
          </w:p>
        </w:tc>
      </w:tr>
      <w:tr w:rsidR="00001BF7" w14:paraId="3262559E" w14:textId="77777777">
        <w:tc>
          <w:tcPr>
            <w:tcW w:w="2400" w:type="dxa"/>
            <w:shd w:val="clear" w:color="auto" w:fill="auto"/>
            <w:tcMar>
              <w:top w:w="100" w:type="dxa"/>
              <w:left w:w="100" w:type="dxa"/>
              <w:bottom w:w="100" w:type="dxa"/>
              <w:right w:w="100" w:type="dxa"/>
            </w:tcMar>
          </w:tcPr>
          <w:p w14:paraId="1C5EC560" w14:textId="77777777" w:rsidR="00001BF7" w:rsidRDefault="00115F48">
            <w:pPr>
              <w:widowControl w:val="0"/>
              <w:spacing w:after="0" w:line="240" w:lineRule="auto"/>
              <w:ind w:left="0" w:firstLine="90"/>
              <w:jc w:val="center"/>
            </w:pPr>
            <w:hyperlink w:anchor="cp9gkee8rd77">
              <w:r>
                <w:rPr>
                  <w:color w:val="1155CC"/>
                  <w:u w:val="single"/>
                </w:rPr>
                <w:t>5.10.1.4.1</w:t>
              </w:r>
            </w:hyperlink>
          </w:p>
        </w:tc>
        <w:tc>
          <w:tcPr>
            <w:tcW w:w="8430" w:type="dxa"/>
            <w:shd w:val="clear" w:color="auto" w:fill="auto"/>
            <w:tcMar>
              <w:top w:w="100" w:type="dxa"/>
              <w:left w:w="100" w:type="dxa"/>
              <w:bottom w:w="100" w:type="dxa"/>
              <w:right w:w="100" w:type="dxa"/>
            </w:tcMar>
          </w:tcPr>
          <w:p w14:paraId="7AC6A985" w14:textId="77777777" w:rsidR="00001BF7" w:rsidRDefault="00115F48">
            <w:pPr>
              <w:spacing w:after="0" w:line="240" w:lineRule="auto"/>
              <w:ind w:left="0"/>
            </w:pPr>
            <w:r>
              <w:t>Check Hiker Traffic</w:t>
            </w:r>
          </w:p>
        </w:tc>
      </w:tr>
      <w:tr w:rsidR="00001BF7" w14:paraId="0096F4C5" w14:textId="77777777">
        <w:tc>
          <w:tcPr>
            <w:tcW w:w="2400" w:type="dxa"/>
            <w:shd w:val="clear" w:color="auto" w:fill="auto"/>
            <w:tcMar>
              <w:top w:w="100" w:type="dxa"/>
              <w:left w:w="100" w:type="dxa"/>
              <w:bottom w:w="100" w:type="dxa"/>
              <w:right w:w="100" w:type="dxa"/>
            </w:tcMar>
          </w:tcPr>
          <w:p w14:paraId="017B6372" w14:textId="77777777" w:rsidR="00001BF7" w:rsidRDefault="00115F48">
            <w:pPr>
              <w:widowControl w:val="0"/>
              <w:spacing w:after="0" w:line="240" w:lineRule="auto"/>
              <w:ind w:left="0" w:firstLine="90"/>
              <w:jc w:val="center"/>
            </w:pPr>
            <w:hyperlink w:anchor="dbvgvwwc4ayw">
              <w:r>
                <w:rPr>
                  <w:color w:val="1155CC"/>
                  <w:u w:val="single"/>
                </w:rPr>
                <w:t>5.10.1.6.1</w:t>
              </w:r>
            </w:hyperlink>
          </w:p>
        </w:tc>
        <w:tc>
          <w:tcPr>
            <w:tcW w:w="8430" w:type="dxa"/>
            <w:shd w:val="clear" w:color="auto" w:fill="auto"/>
            <w:tcMar>
              <w:top w:w="100" w:type="dxa"/>
              <w:left w:w="100" w:type="dxa"/>
              <w:bottom w:w="100" w:type="dxa"/>
              <w:right w:w="100" w:type="dxa"/>
            </w:tcMar>
          </w:tcPr>
          <w:p w14:paraId="75A2C61B" w14:textId="77777777" w:rsidR="00001BF7" w:rsidRDefault="00115F48">
            <w:pPr>
              <w:spacing w:after="0" w:line="240" w:lineRule="auto"/>
              <w:ind w:left="0"/>
            </w:pPr>
            <w:r>
              <w:t>Request Hike Information</w:t>
            </w:r>
          </w:p>
        </w:tc>
      </w:tr>
      <w:tr w:rsidR="00001BF7" w14:paraId="5EAFAFFB" w14:textId="77777777">
        <w:tc>
          <w:tcPr>
            <w:tcW w:w="2400" w:type="dxa"/>
            <w:shd w:val="clear" w:color="auto" w:fill="auto"/>
            <w:tcMar>
              <w:top w:w="100" w:type="dxa"/>
              <w:left w:w="100" w:type="dxa"/>
              <w:bottom w:w="100" w:type="dxa"/>
              <w:right w:w="100" w:type="dxa"/>
            </w:tcMar>
          </w:tcPr>
          <w:p w14:paraId="3A38EB6E" w14:textId="77777777" w:rsidR="00001BF7" w:rsidRDefault="00115F48">
            <w:pPr>
              <w:widowControl w:val="0"/>
              <w:spacing w:after="0" w:line="240" w:lineRule="auto"/>
              <w:ind w:left="0" w:firstLine="90"/>
              <w:jc w:val="center"/>
            </w:pPr>
            <w:hyperlink w:anchor="mcqhlh3fdep8">
              <w:r>
                <w:rPr>
                  <w:color w:val="1155CC"/>
                  <w:u w:val="single"/>
                </w:rPr>
                <w:t>5.10.1.7.1</w:t>
              </w:r>
            </w:hyperlink>
          </w:p>
        </w:tc>
        <w:tc>
          <w:tcPr>
            <w:tcW w:w="8430" w:type="dxa"/>
            <w:shd w:val="clear" w:color="auto" w:fill="auto"/>
            <w:tcMar>
              <w:top w:w="100" w:type="dxa"/>
              <w:left w:w="100" w:type="dxa"/>
              <w:bottom w:w="100" w:type="dxa"/>
              <w:right w:w="100" w:type="dxa"/>
            </w:tcMar>
          </w:tcPr>
          <w:p w14:paraId="34ACA7D7" w14:textId="77777777" w:rsidR="00001BF7" w:rsidRDefault="00115F48">
            <w:pPr>
              <w:spacing w:after="0" w:line="240" w:lineRule="auto"/>
              <w:ind w:left="0"/>
            </w:pPr>
            <w:r>
              <w:t>Download Map Coordinates</w:t>
            </w:r>
          </w:p>
        </w:tc>
      </w:tr>
      <w:tr w:rsidR="00001BF7" w14:paraId="541CC93F" w14:textId="77777777">
        <w:tc>
          <w:tcPr>
            <w:tcW w:w="2400" w:type="dxa"/>
            <w:shd w:val="clear" w:color="auto" w:fill="auto"/>
            <w:tcMar>
              <w:top w:w="100" w:type="dxa"/>
              <w:left w:w="100" w:type="dxa"/>
              <w:bottom w:w="100" w:type="dxa"/>
              <w:right w:w="100" w:type="dxa"/>
            </w:tcMar>
          </w:tcPr>
          <w:p w14:paraId="14FF17F6" w14:textId="77777777" w:rsidR="00001BF7" w:rsidRDefault="00115F48">
            <w:pPr>
              <w:widowControl w:val="0"/>
              <w:spacing w:after="0" w:line="240" w:lineRule="auto"/>
              <w:ind w:left="0"/>
              <w:jc w:val="center"/>
            </w:pPr>
            <w:hyperlink w:anchor="tw48uxkmcjyl">
              <w:r>
                <w:rPr>
                  <w:color w:val="1155CC"/>
                  <w:u w:val="single"/>
                </w:rPr>
                <w:t>5.10.2.1.1</w:t>
              </w:r>
            </w:hyperlink>
          </w:p>
        </w:tc>
        <w:tc>
          <w:tcPr>
            <w:tcW w:w="8430" w:type="dxa"/>
            <w:shd w:val="clear" w:color="auto" w:fill="auto"/>
            <w:tcMar>
              <w:top w:w="100" w:type="dxa"/>
              <w:left w:w="100" w:type="dxa"/>
              <w:bottom w:w="100" w:type="dxa"/>
              <w:right w:w="100" w:type="dxa"/>
            </w:tcMar>
          </w:tcPr>
          <w:p w14:paraId="194701CD" w14:textId="77777777" w:rsidR="00001BF7" w:rsidRDefault="00115F48">
            <w:pPr>
              <w:widowControl w:val="0"/>
              <w:spacing w:after="0" w:line="240" w:lineRule="auto"/>
              <w:ind w:left="0"/>
            </w:pPr>
            <w:r>
              <w:t>Request Weather Information</w:t>
            </w:r>
          </w:p>
        </w:tc>
      </w:tr>
      <w:tr w:rsidR="00001BF7" w14:paraId="0935413C" w14:textId="77777777">
        <w:tc>
          <w:tcPr>
            <w:tcW w:w="2400" w:type="dxa"/>
            <w:shd w:val="clear" w:color="auto" w:fill="auto"/>
            <w:tcMar>
              <w:top w:w="100" w:type="dxa"/>
              <w:left w:w="100" w:type="dxa"/>
              <w:bottom w:w="100" w:type="dxa"/>
              <w:right w:w="100" w:type="dxa"/>
            </w:tcMar>
          </w:tcPr>
          <w:p w14:paraId="6F61636E" w14:textId="77777777" w:rsidR="00001BF7" w:rsidRDefault="00115F48">
            <w:pPr>
              <w:widowControl w:val="0"/>
              <w:spacing w:after="0" w:line="240" w:lineRule="auto"/>
              <w:ind w:left="0"/>
              <w:jc w:val="center"/>
            </w:pPr>
            <w:hyperlink w:anchor="808pk9snz92x">
              <w:r>
                <w:rPr>
                  <w:color w:val="1155CC"/>
                  <w:u w:val="single"/>
                </w:rPr>
                <w:t>5.10.2.2.1</w:t>
              </w:r>
            </w:hyperlink>
          </w:p>
        </w:tc>
        <w:tc>
          <w:tcPr>
            <w:tcW w:w="8430" w:type="dxa"/>
            <w:shd w:val="clear" w:color="auto" w:fill="auto"/>
            <w:tcMar>
              <w:top w:w="100" w:type="dxa"/>
              <w:left w:w="100" w:type="dxa"/>
              <w:bottom w:w="100" w:type="dxa"/>
              <w:right w:w="100" w:type="dxa"/>
            </w:tcMar>
          </w:tcPr>
          <w:p w14:paraId="0630623C" w14:textId="77777777" w:rsidR="00001BF7" w:rsidRDefault="00115F48">
            <w:pPr>
              <w:widowControl w:val="0"/>
              <w:spacing w:after="0" w:line="240" w:lineRule="auto"/>
              <w:ind w:left="0"/>
            </w:pPr>
            <w:r>
              <w:t>Register a Danger</w:t>
            </w:r>
          </w:p>
        </w:tc>
      </w:tr>
      <w:tr w:rsidR="00001BF7" w14:paraId="3FC668CC" w14:textId="77777777">
        <w:tc>
          <w:tcPr>
            <w:tcW w:w="2400" w:type="dxa"/>
            <w:shd w:val="clear" w:color="auto" w:fill="auto"/>
            <w:tcMar>
              <w:top w:w="100" w:type="dxa"/>
              <w:left w:w="100" w:type="dxa"/>
              <w:bottom w:w="100" w:type="dxa"/>
              <w:right w:w="100" w:type="dxa"/>
            </w:tcMar>
          </w:tcPr>
          <w:p w14:paraId="5B145F6E" w14:textId="77777777" w:rsidR="00001BF7" w:rsidRDefault="00115F48">
            <w:pPr>
              <w:widowControl w:val="0"/>
              <w:spacing w:after="0" w:line="240" w:lineRule="auto"/>
              <w:ind w:left="0"/>
              <w:jc w:val="center"/>
            </w:pPr>
            <w:hyperlink w:anchor="m8i8c6tl012n">
              <w:r>
                <w:rPr>
                  <w:color w:val="1155CC"/>
                  <w:u w:val="single"/>
                </w:rPr>
                <w:t>5.10.2.2.2</w:t>
              </w:r>
            </w:hyperlink>
          </w:p>
        </w:tc>
        <w:tc>
          <w:tcPr>
            <w:tcW w:w="8430" w:type="dxa"/>
            <w:shd w:val="clear" w:color="auto" w:fill="auto"/>
            <w:tcMar>
              <w:top w:w="100" w:type="dxa"/>
              <w:left w:w="100" w:type="dxa"/>
              <w:bottom w:w="100" w:type="dxa"/>
              <w:right w:w="100" w:type="dxa"/>
            </w:tcMar>
          </w:tcPr>
          <w:p w14:paraId="379DE77D" w14:textId="77777777" w:rsidR="00001BF7" w:rsidRDefault="00115F48">
            <w:pPr>
              <w:widowControl w:val="0"/>
              <w:spacing w:after="0" w:line="240" w:lineRule="auto"/>
              <w:ind w:left="0"/>
            </w:pPr>
            <w:r>
              <w:t>Request Dangers</w:t>
            </w:r>
          </w:p>
        </w:tc>
      </w:tr>
      <w:tr w:rsidR="00001BF7" w14:paraId="55B1AD62" w14:textId="77777777">
        <w:tc>
          <w:tcPr>
            <w:tcW w:w="2400" w:type="dxa"/>
            <w:shd w:val="clear" w:color="auto" w:fill="auto"/>
            <w:tcMar>
              <w:top w:w="100" w:type="dxa"/>
              <w:left w:w="100" w:type="dxa"/>
              <w:bottom w:w="100" w:type="dxa"/>
              <w:right w:w="100" w:type="dxa"/>
            </w:tcMar>
          </w:tcPr>
          <w:p w14:paraId="39AF3167" w14:textId="77777777" w:rsidR="00001BF7" w:rsidRDefault="00115F48">
            <w:pPr>
              <w:widowControl w:val="0"/>
              <w:spacing w:after="0" w:line="240" w:lineRule="auto"/>
              <w:ind w:left="0"/>
              <w:jc w:val="center"/>
            </w:pPr>
            <w:hyperlink w:anchor="8wg62ou31z2h">
              <w:r>
                <w:rPr>
                  <w:color w:val="1155CC"/>
                  <w:u w:val="single"/>
                </w:rPr>
                <w:t>5.10.2.3.1</w:t>
              </w:r>
            </w:hyperlink>
          </w:p>
        </w:tc>
        <w:tc>
          <w:tcPr>
            <w:tcW w:w="8430" w:type="dxa"/>
            <w:shd w:val="clear" w:color="auto" w:fill="auto"/>
            <w:tcMar>
              <w:top w:w="100" w:type="dxa"/>
              <w:left w:w="100" w:type="dxa"/>
              <w:bottom w:w="100" w:type="dxa"/>
              <w:right w:w="100" w:type="dxa"/>
            </w:tcMar>
          </w:tcPr>
          <w:p w14:paraId="11070759" w14:textId="77777777" w:rsidR="00001BF7" w:rsidRDefault="00115F48">
            <w:pPr>
              <w:widowControl w:val="0"/>
              <w:spacing w:after="0" w:line="240" w:lineRule="auto"/>
              <w:ind w:left="0"/>
            </w:pPr>
            <w:r>
              <w:t>Register Rules</w:t>
            </w:r>
          </w:p>
        </w:tc>
      </w:tr>
      <w:tr w:rsidR="00001BF7" w14:paraId="534A9E26" w14:textId="77777777">
        <w:tc>
          <w:tcPr>
            <w:tcW w:w="2400" w:type="dxa"/>
            <w:shd w:val="clear" w:color="auto" w:fill="auto"/>
            <w:tcMar>
              <w:top w:w="100" w:type="dxa"/>
              <w:left w:w="100" w:type="dxa"/>
              <w:bottom w:w="100" w:type="dxa"/>
              <w:right w:w="100" w:type="dxa"/>
            </w:tcMar>
          </w:tcPr>
          <w:p w14:paraId="1C557074" w14:textId="77777777" w:rsidR="00001BF7" w:rsidRDefault="00115F48">
            <w:pPr>
              <w:widowControl w:val="0"/>
              <w:spacing w:after="0" w:line="240" w:lineRule="auto"/>
              <w:ind w:left="0"/>
              <w:jc w:val="center"/>
            </w:pPr>
            <w:hyperlink w:anchor="ilpvot2pylid">
              <w:r>
                <w:rPr>
                  <w:color w:val="1155CC"/>
                  <w:u w:val="single"/>
                </w:rPr>
                <w:t>5.10.2.3.2</w:t>
              </w:r>
            </w:hyperlink>
          </w:p>
        </w:tc>
        <w:tc>
          <w:tcPr>
            <w:tcW w:w="8430" w:type="dxa"/>
            <w:shd w:val="clear" w:color="auto" w:fill="auto"/>
            <w:tcMar>
              <w:top w:w="100" w:type="dxa"/>
              <w:left w:w="100" w:type="dxa"/>
              <w:bottom w:w="100" w:type="dxa"/>
              <w:right w:w="100" w:type="dxa"/>
            </w:tcMar>
          </w:tcPr>
          <w:p w14:paraId="14C7E28B" w14:textId="77777777" w:rsidR="00001BF7" w:rsidRDefault="00115F48">
            <w:pPr>
              <w:widowControl w:val="0"/>
              <w:spacing w:after="0" w:line="240" w:lineRule="auto"/>
              <w:ind w:left="0"/>
            </w:pPr>
            <w:r>
              <w:t>Request Rules</w:t>
            </w:r>
          </w:p>
        </w:tc>
      </w:tr>
      <w:tr w:rsidR="00001BF7" w14:paraId="4933F346" w14:textId="77777777">
        <w:tc>
          <w:tcPr>
            <w:tcW w:w="2400" w:type="dxa"/>
            <w:shd w:val="clear" w:color="auto" w:fill="auto"/>
            <w:tcMar>
              <w:top w:w="100" w:type="dxa"/>
              <w:left w:w="100" w:type="dxa"/>
              <w:bottom w:w="100" w:type="dxa"/>
              <w:right w:w="100" w:type="dxa"/>
            </w:tcMar>
          </w:tcPr>
          <w:p w14:paraId="70A205B9" w14:textId="77777777" w:rsidR="00001BF7" w:rsidRDefault="00115F48">
            <w:pPr>
              <w:widowControl w:val="0"/>
              <w:spacing w:after="0" w:line="240" w:lineRule="auto"/>
              <w:ind w:left="0"/>
              <w:jc w:val="center"/>
            </w:pPr>
            <w:hyperlink w:anchor="715ywtskhv49">
              <w:r>
                <w:rPr>
                  <w:color w:val="1155CC"/>
                  <w:u w:val="single"/>
                </w:rPr>
                <w:t>5.10.2.4.1</w:t>
              </w:r>
            </w:hyperlink>
          </w:p>
        </w:tc>
        <w:tc>
          <w:tcPr>
            <w:tcW w:w="8430" w:type="dxa"/>
            <w:shd w:val="clear" w:color="auto" w:fill="auto"/>
            <w:tcMar>
              <w:top w:w="100" w:type="dxa"/>
              <w:left w:w="100" w:type="dxa"/>
              <w:bottom w:w="100" w:type="dxa"/>
              <w:right w:w="100" w:type="dxa"/>
            </w:tcMar>
          </w:tcPr>
          <w:p w14:paraId="12C275F5" w14:textId="77777777" w:rsidR="00001BF7" w:rsidRDefault="00115F48">
            <w:pPr>
              <w:widowControl w:val="0"/>
              <w:spacing w:after="0" w:line="240" w:lineRule="auto"/>
              <w:ind w:left="0"/>
            </w:pPr>
            <w:r>
              <w:t>Send Emergency Call</w:t>
            </w:r>
          </w:p>
        </w:tc>
      </w:tr>
      <w:tr w:rsidR="00001BF7" w14:paraId="058A8218" w14:textId="77777777">
        <w:tc>
          <w:tcPr>
            <w:tcW w:w="2400" w:type="dxa"/>
            <w:shd w:val="clear" w:color="auto" w:fill="auto"/>
            <w:tcMar>
              <w:top w:w="100" w:type="dxa"/>
              <w:left w:w="100" w:type="dxa"/>
              <w:bottom w:w="100" w:type="dxa"/>
              <w:right w:w="100" w:type="dxa"/>
            </w:tcMar>
          </w:tcPr>
          <w:p w14:paraId="690891E7" w14:textId="77777777" w:rsidR="00001BF7" w:rsidRDefault="00115F48">
            <w:pPr>
              <w:widowControl w:val="0"/>
              <w:spacing w:after="0" w:line="240" w:lineRule="auto"/>
              <w:ind w:left="0"/>
              <w:jc w:val="center"/>
            </w:pPr>
            <w:hyperlink w:anchor="hey5lv921xhn">
              <w:r>
                <w:rPr>
                  <w:color w:val="1155CC"/>
                  <w:u w:val="single"/>
                </w:rPr>
                <w:t>5.10.2.5.1</w:t>
              </w:r>
            </w:hyperlink>
          </w:p>
        </w:tc>
        <w:tc>
          <w:tcPr>
            <w:tcW w:w="8430" w:type="dxa"/>
            <w:shd w:val="clear" w:color="auto" w:fill="auto"/>
            <w:tcMar>
              <w:top w:w="100" w:type="dxa"/>
              <w:left w:w="100" w:type="dxa"/>
              <w:bottom w:w="100" w:type="dxa"/>
              <w:right w:w="100" w:type="dxa"/>
            </w:tcMar>
          </w:tcPr>
          <w:p w14:paraId="08D24415" w14:textId="77777777" w:rsidR="00001BF7" w:rsidRDefault="00115F48">
            <w:pPr>
              <w:widowControl w:val="0"/>
              <w:spacing w:after="0" w:line="240" w:lineRule="auto"/>
              <w:ind w:left="0"/>
            </w:pPr>
            <w:r>
              <w:t>Register Emergency Number</w:t>
            </w:r>
          </w:p>
        </w:tc>
      </w:tr>
      <w:tr w:rsidR="00001BF7" w14:paraId="5C8E0752" w14:textId="77777777">
        <w:tc>
          <w:tcPr>
            <w:tcW w:w="2400" w:type="dxa"/>
            <w:shd w:val="clear" w:color="auto" w:fill="auto"/>
            <w:tcMar>
              <w:top w:w="100" w:type="dxa"/>
              <w:left w:w="100" w:type="dxa"/>
              <w:bottom w:w="100" w:type="dxa"/>
              <w:right w:w="100" w:type="dxa"/>
            </w:tcMar>
          </w:tcPr>
          <w:p w14:paraId="2DAD897E" w14:textId="77777777" w:rsidR="00001BF7" w:rsidRDefault="00115F48">
            <w:pPr>
              <w:widowControl w:val="0"/>
              <w:spacing w:after="0" w:line="240" w:lineRule="auto"/>
              <w:ind w:left="0"/>
              <w:jc w:val="center"/>
            </w:pPr>
            <w:hyperlink w:anchor="deow12eiv05o">
              <w:r>
                <w:rPr>
                  <w:color w:val="1155CC"/>
                  <w:u w:val="single"/>
                </w:rPr>
                <w:t>5.10.2.5.2</w:t>
              </w:r>
            </w:hyperlink>
          </w:p>
        </w:tc>
        <w:tc>
          <w:tcPr>
            <w:tcW w:w="8430" w:type="dxa"/>
            <w:shd w:val="clear" w:color="auto" w:fill="auto"/>
            <w:tcMar>
              <w:top w:w="100" w:type="dxa"/>
              <w:left w:w="100" w:type="dxa"/>
              <w:bottom w:w="100" w:type="dxa"/>
              <w:right w:w="100" w:type="dxa"/>
            </w:tcMar>
          </w:tcPr>
          <w:p w14:paraId="75807825" w14:textId="77777777" w:rsidR="00001BF7" w:rsidRDefault="00115F48">
            <w:pPr>
              <w:widowControl w:val="0"/>
              <w:spacing w:after="0" w:line="240" w:lineRule="auto"/>
              <w:ind w:left="0"/>
            </w:pPr>
            <w:r>
              <w:t>Send Emergency Message</w:t>
            </w:r>
          </w:p>
        </w:tc>
      </w:tr>
      <w:tr w:rsidR="00001BF7" w14:paraId="5D63D311" w14:textId="77777777">
        <w:tc>
          <w:tcPr>
            <w:tcW w:w="2400" w:type="dxa"/>
            <w:shd w:val="clear" w:color="auto" w:fill="auto"/>
            <w:tcMar>
              <w:top w:w="100" w:type="dxa"/>
              <w:left w:w="100" w:type="dxa"/>
              <w:bottom w:w="100" w:type="dxa"/>
              <w:right w:w="100" w:type="dxa"/>
            </w:tcMar>
          </w:tcPr>
          <w:p w14:paraId="4FBBB393" w14:textId="77777777" w:rsidR="00001BF7" w:rsidRDefault="00115F48">
            <w:pPr>
              <w:widowControl w:val="0"/>
              <w:spacing w:after="0" w:line="240" w:lineRule="auto"/>
              <w:ind w:left="0"/>
              <w:jc w:val="center"/>
            </w:pPr>
            <w:hyperlink w:anchor="ez65luvu8ydg">
              <w:r>
                <w:rPr>
                  <w:color w:val="1155CC"/>
                  <w:u w:val="single"/>
                </w:rPr>
                <w:t>5.10.3.1.1</w:t>
              </w:r>
            </w:hyperlink>
          </w:p>
        </w:tc>
        <w:tc>
          <w:tcPr>
            <w:tcW w:w="8430" w:type="dxa"/>
            <w:shd w:val="clear" w:color="auto" w:fill="auto"/>
            <w:tcMar>
              <w:top w:w="100" w:type="dxa"/>
              <w:left w:w="100" w:type="dxa"/>
              <w:bottom w:w="100" w:type="dxa"/>
              <w:right w:w="100" w:type="dxa"/>
            </w:tcMar>
          </w:tcPr>
          <w:p w14:paraId="6EE4DF9F" w14:textId="77777777" w:rsidR="00001BF7" w:rsidRDefault="00115F48">
            <w:pPr>
              <w:widowControl w:val="0"/>
              <w:spacing w:after="0" w:line="240" w:lineRule="auto"/>
              <w:ind w:left="0"/>
            </w:pPr>
            <w:r>
              <w:t>Request Camera Permissions</w:t>
            </w:r>
          </w:p>
        </w:tc>
      </w:tr>
      <w:tr w:rsidR="00001BF7" w14:paraId="2D6C85C6" w14:textId="77777777">
        <w:tc>
          <w:tcPr>
            <w:tcW w:w="2400" w:type="dxa"/>
            <w:shd w:val="clear" w:color="auto" w:fill="auto"/>
            <w:tcMar>
              <w:top w:w="100" w:type="dxa"/>
              <w:left w:w="100" w:type="dxa"/>
              <w:bottom w:w="100" w:type="dxa"/>
              <w:right w:w="100" w:type="dxa"/>
            </w:tcMar>
          </w:tcPr>
          <w:p w14:paraId="59A51A33" w14:textId="77777777" w:rsidR="00001BF7" w:rsidRDefault="00115F48">
            <w:pPr>
              <w:widowControl w:val="0"/>
              <w:spacing w:after="0" w:line="240" w:lineRule="auto"/>
              <w:ind w:left="0"/>
              <w:jc w:val="center"/>
            </w:pPr>
            <w:hyperlink w:anchor="kix.b6qphphp89j8">
              <w:r>
                <w:rPr>
                  <w:color w:val="1155CC"/>
                  <w:u w:val="single"/>
                </w:rPr>
                <w:t>5.11.2.1.1</w:t>
              </w:r>
            </w:hyperlink>
          </w:p>
        </w:tc>
        <w:tc>
          <w:tcPr>
            <w:tcW w:w="8430" w:type="dxa"/>
            <w:shd w:val="clear" w:color="auto" w:fill="auto"/>
            <w:tcMar>
              <w:top w:w="100" w:type="dxa"/>
              <w:left w:w="100" w:type="dxa"/>
              <w:bottom w:w="100" w:type="dxa"/>
              <w:right w:w="100" w:type="dxa"/>
            </w:tcMar>
          </w:tcPr>
          <w:p w14:paraId="2DEB0D5D" w14:textId="77777777" w:rsidR="00001BF7" w:rsidRDefault="00115F48">
            <w:pPr>
              <w:widowControl w:val="0"/>
              <w:spacing w:after="0" w:line="240" w:lineRule="auto"/>
              <w:ind w:left="0"/>
            </w:pPr>
            <w:r>
              <w:t xml:space="preserve">Home Page Diagram </w:t>
            </w:r>
          </w:p>
        </w:tc>
      </w:tr>
      <w:tr w:rsidR="00001BF7" w14:paraId="33BDF13E" w14:textId="77777777">
        <w:tc>
          <w:tcPr>
            <w:tcW w:w="2400" w:type="dxa"/>
            <w:shd w:val="clear" w:color="auto" w:fill="auto"/>
            <w:tcMar>
              <w:top w:w="100" w:type="dxa"/>
              <w:left w:w="100" w:type="dxa"/>
              <w:bottom w:w="100" w:type="dxa"/>
              <w:right w:w="100" w:type="dxa"/>
            </w:tcMar>
          </w:tcPr>
          <w:p w14:paraId="3754C05E" w14:textId="77777777" w:rsidR="00001BF7" w:rsidRDefault="00115F48">
            <w:pPr>
              <w:widowControl w:val="0"/>
              <w:spacing w:after="0" w:line="240" w:lineRule="auto"/>
              <w:ind w:left="0"/>
              <w:jc w:val="center"/>
            </w:pPr>
            <w:hyperlink w:anchor="kix.1pazcqt49mt8">
              <w:r>
                <w:rPr>
                  <w:color w:val="1155CC"/>
                  <w:u w:val="single"/>
                </w:rPr>
                <w:t>5.11.2.2.1</w:t>
              </w:r>
            </w:hyperlink>
          </w:p>
        </w:tc>
        <w:tc>
          <w:tcPr>
            <w:tcW w:w="8430" w:type="dxa"/>
            <w:shd w:val="clear" w:color="auto" w:fill="auto"/>
            <w:tcMar>
              <w:top w:w="100" w:type="dxa"/>
              <w:left w:w="100" w:type="dxa"/>
              <w:bottom w:w="100" w:type="dxa"/>
              <w:right w:w="100" w:type="dxa"/>
            </w:tcMar>
          </w:tcPr>
          <w:p w14:paraId="49649BE8" w14:textId="77777777" w:rsidR="00001BF7" w:rsidRDefault="00115F48">
            <w:pPr>
              <w:widowControl w:val="0"/>
              <w:spacing w:after="0" w:line="240" w:lineRule="auto"/>
              <w:ind w:left="0"/>
            </w:pPr>
            <w:r>
              <w:t xml:space="preserve">Recommendations Page Diagram </w:t>
            </w:r>
          </w:p>
        </w:tc>
      </w:tr>
      <w:tr w:rsidR="00001BF7" w14:paraId="5415505B" w14:textId="77777777">
        <w:tc>
          <w:tcPr>
            <w:tcW w:w="2400" w:type="dxa"/>
            <w:shd w:val="clear" w:color="auto" w:fill="auto"/>
            <w:tcMar>
              <w:top w:w="100" w:type="dxa"/>
              <w:left w:w="100" w:type="dxa"/>
              <w:bottom w:w="100" w:type="dxa"/>
              <w:right w:w="100" w:type="dxa"/>
            </w:tcMar>
          </w:tcPr>
          <w:p w14:paraId="18DCA8D3" w14:textId="77777777" w:rsidR="00001BF7" w:rsidRDefault="00115F48">
            <w:pPr>
              <w:widowControl w:val="0"/>
              <w:spacing w:after="0" w:line="240" w:lineRule="auto"/>
              <w:ind w:left="0"/>
              <w:jc w:val="center"/>
            </w:pPr>
            <w:hyperlink w:anchor="kix.tnnep1yoytuz">
              <w:r>
                <w:rPr>
                  <w:color w:val="1155CC"/>
                  <w:u w:val="single"/>
                </w:rPr>
                <w:t>5.11.2.3.1</w:t>
              </w:r>
            </w:hyperlink>
          </w:p>
        </w:tc>
        <w:tc>
          <w:tcPr>
            <w:tcW w:w="8430" w:type="dxa"/>
            <w:shd w:val="clear" w:color="auto" w:fill="auto"/>
            <w:tcMar>
              <w:top w:w="100" w:type="dxa"/>
              <w:left w:w="100" w:type="dxa"/>
              <w:bottom w:w="100" w:type="dxa"/>
              <w:right w:w="100" w:type="dxa"/>
            </w:tcMar>
          </w:tcPr>
          <w:p w14:paraId="64455D33" w14:textId="77777777" w:rsidR="00001BF7" w:rsidRDefault="00115F48">
            <w:pPr>
              <w:widowControl w:val="0"/>
              <w:spacing w:after="0" w:line="240" w:lineRule="auto"/>
              <w:ind w:left="0"/>
            </w:pPr>
            <w:r>
              <w:t xml:space="preserve">Favorites List Diagram </w:t>
            </w:r>
          </w:p>
        </w:tc>
      </w:tr>
      <w:tr w:rsidR="00001BF7" w14:paraId="6098A8C4" w14:textId="77777777">
        <w:tc>
          <w:tcPr>
            <w:tcW w:w="2400" w:type="dxa"/>
            <w:shd w:val="clear" w:color="auto" w:fill="auto"/>
            <w:tcMar>
              <w:top w:w="100" w:type="dxa"/>
              <w:left w:w="100" w:type="dxa"/>
              <w:bottom w:w="100" w:type="dxa"/>
              <w:right w:w="100" w:type="dxa"/>
            </w:tcMar>
          </w:tcPr>
          <w:p w14:paraId="50B8A34D" w14:textId="77777777" w:rsidR="00001BF7" w:rsidRDefault="00115F48">
            <w:pPr>
              <w:widowControl w:val="0"/>
              <w:spacing w:after="0" w:line="240" w:lineRule="auto"/>
              <w:ind w:left="0"/>
              <w:jc w:val="center"/>
            </w:pPr>
            <w:hyperlink w:anchor="kix.k8zm37sfljaq">
              <w:r>
                <w:rPr>
                  <w:color w:val="1155CC"/>
                  <w:u w:val="single"/>
                </w:rPr>
                <w:t>5.11.2.4.1</w:t>
              </w:r>
            </w:hyperlink>
          </w:p>
        </w:tc>
        <w:tc>
          <w:tcPr>
            <w:tcW w:w="8430" w:type="dxa"/>
            <w:shd w:val="clear" w:color="auto" w:fill="auto"/>
            <w:tcMar>
              <w:top w:w="100" w:type="dxa"/>
              <w:left w:w="100" w:type="dxa"/>
              <w:bottom w:w="100" w:type="dxa"/>
              <w:right w:w="100" w:type="dxa"/>
            </w:tcMar>
          </w:tcPr>
          <w:p w14:paraId="565D9E8F" w14:textId="77777777" w:rsidR="00001BF7" w:rsidRDefault="00115F48">
            <w:pPr>
              <w:widowControl w:val="0"/>
              <w:spacing w:after="0" w:line="240" w:lineRule="auto"/>
              <w:ind w:left="0"/>
            </w:pPr>
            <w:r>
              <w:t xml:space="preserve">Search Results Diagram </w:t>
            </w:r>
          </w:p>
        </w:tc>
      </w:tr>
      <w:tr w:rsidR="00001BF7" w14:paraId="597372F5" w14:textId="77777777">
        <w:tc>
          <w:tcPr>
            <w:tcW w:w="2400" w:type="dxa"/>
            <w:shd w:val="clear" w:color="auto" w:fill="auto"/>
            <w:tcMar>
              <w:top w:w="100" w:type="dxa"/>
              <w:left w:w="100" w:type="dxa"/>
              <w:bottom w:w="100" w:type="dxa"/>
              <w:right w:w="100" w:type="dxa"/>
            </w:tcMar>
          </w:tcPr>
          <w:p w14:paraId="5B8F58B8" w14:textId="77777777" w:rsidR="00001BF7" w:rsidRDefault="00115F48">
            <w:pPr>
              <w:widowControl w:val="0"/>
              <w:spacing w:after="0" w:line="240" w:lineRule="auto"/>
              <w:ind w:left="0"/>
              <w:jc w:val="center"/>
            </w:pPr>
            <w:hyperlink w:anchor="kix.meso0j8526zp">
              <w:r>
                <w:rPr>
                  <w:color w:val="1155CC"/>
                  <w:u w:val="single"/>
                </w:rPr>
                <w:t>5.11.2.5.1</w:t>
              </w:r>
            </w:hyperlink>
          </w:p>
        </w:tc>
        <w:tc>
          <w:tcPr>
            <w:tcW w:w="8430" w:type="dxa"/>
            <w:shd w:val="clear" w:color="auto" w:fill="auto"/>
            <w:tcMar>
              <w:top w:w="100" w:type="dxa"/>
              <w:left w:w="100" w:type="dxa"/>
              <w:bottom w:w="100" w:type="dxa"/>
              <w:right w:w="100" w:type="dxa"/>
            </w:tcMar>
          </w:tcPr>
          <w:p w14:paraId="254B6BCE" w14:textId="77777777" w:rsidR="00001BF7" w:rsidRDefault="00115F48">
            <w:pPr>
              <w:widowControl w:val="0"/>
              <w:spacing w:after="0" w:line="240" w:lineRule="auto"/>
              <w:ind w:left="0"/>
            </w:pPr>
            <w:r>
              <w:t xml:space="preserve">Location Page Diagram </w:t>
            </w:r>
          </w:p>
        </w:tc>
      </w:tr>
      <w:tr w:rsidR="00001BF7" w14:paraId="3373D6A0" w14:textId="77777777">
        <w:tc>
          <w:tcPr>
            <w:tcW w:w="2400" w:type="dxa"/>
            <w:shd w:val="clear" w:color="auto" w:fill="auto"/>
            <w:tcMar>
              <w:top w:w="100" w:type="dxa"/>
              <w:left w:w="100" w:type="dxa"/>
              <w:bottom w:w="100" w:type="dxa"/>
              <w:right w:w="100" w:type="dxa"/>
            </w:tcMar>
          </w:tcPr>
          <w:p w14:paraId="3D0E18E4" w14:textId="77777777" w:rsidR="00001BF7" w:rsidRDefault="00115F48">
            <w:pPr>
              <w:widowControl w:val="0"/>
              <w:spacing w:after="0" w:line="240" w:lineRule="auto"/>
              <w:ind w:left="0" w:firstLine="90"/>
              <w:jc w:val="center"/>
            </w:pPr>
            <w:hyperlink w:anchor="cugbmysn8c7i">
              <w:r>
                <w:rPr>
                  <w:color w:val="1155CC"/>
                  <w:u w:val="single"/>
                </w:rPr>
                <w:t>5.12.1</w:t>
              </w:r>
            </w:hyperlink>
          </w:p>
        </w:tc>
        <w:tc>
          <w:tcPr>
            <w:tcW w:w="8430" w:type="dxa"/>
            <w:shd w:val="clear" w:color="auto" w:fill="auto"/>
            <w:tcMar>
              <w:top w:w="100" w:type="dxa"/>
              <w:left w:w="100" w:type="dxa"/>
              <w:bottom w:w="100" w:type="dxa"/>
              <w:right w:w="100" w:type="dxa"/>
            </w:tcMar>
          </w:tcPr>
          <w:p w14:paraId="60DDAE47" w14:textId="77777777" w:rsidR="00001BF7" w:rsidRDefault="00115F48">
            <w:pPr>
              <w:spacing w:after="0" w:line="240" w:lineRule="auto"/>
              <w:ind w:left="0"/>
            </w:pPr>
            <w:r>
              <w:t>Flowchart depicting the logical flow of the Trail Recommendation Algorithm</w:t>
            </w:r>
          </w:p>
        </w:tc>
      </w:tr>
      <w:tr w:rsidR="00001BF7" w14:paraId="66829C74" w14:textId="77777777">
        <w:tc>
          <w:tcPr>
            <w:tcW w:w="2400" w:type="dxa"/>
            <w:shd w:val="clear" w:color="auto" w:fill="auto"/>
            <w:tcMar>
              <w:top w:w="100" w:type="dxa"/>
              <w:left w:w="100" w:type="dxa"/>
              <w:bottom w:w="100" w:type="dxa"/>
              <w:right w:w="100" w:type="dxa"/>
            </w:tcMar>
          </w:tcPr>
          <w:p w14:paraId="7DFD8320" w14:textId="77777777" w:rsidR="00001BF7" w:rsidRDefault="00115F48">
            <w:pPr>
              <w:widowControl w:val="0"/>
              <w:spacing w:after="0" w:line="240" w:lineRule="auto"/>
              <w:ind w:left="0" w:firstLine="90"/>
              <w:jc w:val="center"/>
            </w:pPr>
            <w:hyperlink w:anchor="h5ms5mvdma31">
              <w:r>
                <w:rPr>
                  <w:color w:val="1155CC"/>
                  <w:u w:val="single"/>
                </w:rPr>
                <w:t>5.12.1.1</w:t>
              </w:r>
            </w:hyperlink>
          </w:p>
        </w:tc>
        <w:tc>
          <w:tcPr>
            <w:tcW w:w="8430" w:type="dxa"/>
            <w:shd w:val="clear" w:color="auto" w:fill="auto"/>
            <w:tcMar>
              <w:top w:w="100" w:type="dxa"/>
              <w:left w:w="100" w:type="dxa"/>
              <w:bottom w:w="100" w:type="dxa"/>
              <w:right w:w="100" w:type="dxa"/>
            </w:tcMar>
          </w:tcPr>
          <w:p w14:paraId="019C5C03" w14:textId="77777777" w:rsidR="00001BF7" w:rsidRDefault="00115F48">
            <w:pPr>
              <w:widowControl w:val="0"/>
              <w:spacing w:after="0" w:line="240" w:lineRule="auto"/>
              <w:ind w:left="0"/>
            </w:pPr>
            <w:r>
              <w:t>Diagram of the Rater class</w:t>
            </w:r>
          </w:p>
        </w:tc>
      </w:tr>
      <w:tr w:rsidR="00001BF7" w14:paraId="27CF876A" w14:textId="77777777">
        <w:tc>
          <w:tcPr>
            <w:tcW w:w="2400" w:type="dxa"/>
            <w:shd w:val="clear" w:color="auto" w:fill="auto"/>
            <w:tcMar>
              <w:top w:w="100" w:type="dxa"/>
              <w:left w:w="100" w:type="dxa"/>
              <w:bottom w:w="100" w:type="dxa"/>
              <w:right w:w="100" w:type="dxa"/>
            </w:tcMar>
          </w:tcPr>
          <w:p w14:paraId="3BB90547" w14:textId="77777777" w:rsidR="00001BF7" w:rsidRDefault="00115F48">
            <w:pPr>
              <w:widowControl w:val="0"/>
              <w:spacing w:after="0" w:line="240" w:lineRule="auto"/>
              <w:ind w:left="0" w:firstLine="90"/>
              <w:jc w:val="center"/>
            </w:pPr>
            <w:hyperlink w:anchor="7qemwg9hl7t">
              <w:r>
                <w:rPr>
                  <w:color w:val="1155CC"/>
                  <w:u w:val="single"/>
                </w:rPr>
                <w:t>5.12.1.2</w:t>
              </w:r>
            </w:hyperlink>
          </w:p>
        </w:tc>
        <w:tc>
          <w:tcPr>
            <w:tcW w:w="8430" w:type="dxa"/>
            <w:shd w:val="clear" w:color="auto" w:fill="auto"/>
            <w:tcMar>
              <w:top w:w="100" w:type="dxa"/>
              <w:left w:w="100" w:type="dxa"/>
              <w:bottom w:w="100" w:type="dxa"/>
              <w:right w:w="100" w:type="dxa"/>
            </w:tcMar>
          </w:tcPr>
          <w:p w14:paraId="440C52C1" w14:textId="77777777" w:rsidR="00001BF7" w:rsidRDefault="00115F48">
            <w:pPr>
              <w:widowControl w:val="0"/>
              <w:spacing w:after="0" w:line="240" w:lineRule="auto"/>
              <w:ind w:left="0"/>
            </w:pPr>
            <w:r>
              <w:t>Diagram of the Similar class</w:t>
            </w:r>
          </w:p>
        </w:tc>
      </w:tr>
      <w:tr w:rsidR="00001BF7" w14:paraId="63D1F440" w14:textId="77777777">
        <w:tc>
          <w:tcPr>
            <w:tcW w:w="2400" w:type="dxa"/>
            <w:shd w:val="clear" w:color="auto" w:fill="auto"/>
            <w:tcMar>
              <w:top w:w="100" w:type="dxa"/>
              <w:left w:w="100" w:type="dxa"/>
              <w:bottom w:w="100" w:type="dxa"/>
              <w:right w:w="100" w:type="dxa"/>
            </w:tcMar>
          </w:tcPr>
          <w:p w14:paraId="5F8AA40E" w14:textId="77777777" w:rsidR="00001BF7" w:rsidRDefault="00115F48">
            <w:pPr>
              <w:widowControl w:val="0"/>
              <w:spacing w:after="0" w:line="240" w:lineRule="auto"/>
              <w:ind w:left="0" w:firstLine="90"/>
              <w:jc w:val="center"/>
            </w:pPr>
            <w:hyperlink w:anchor="xp8sskbhhl24">
              <w:r>
                <w:rPr>
                  <w:color w:val="1155CC"/>
                  <w:u w:val="single"/>
                </w:rPr>
                <w:t>5.12.1.3</w:t>
              </w:r>
            </w:hyperlink>
          </w:p>
        </w:tc>
        <w:tc>
          <w:tcPr>
            <w:tcW w:w="8430" w:type="dxa"/>
            <w:shd w:val="clear" w:color="auto" w:fill="auto"/>
            <w:tcMar>
              <w:top w:w="100" w:type="dxa"/>
              <w:left w:w="100" w:type="dxa"/>
              <w:bottom w:w="100" w:type="dxa"/>
              <w:right w:w="100" w:type="dxa"/>
            </w:tcMar>
          </w:tcPr>
          <w:p w14:paraId="64C48FEA" w14:textId="77777777" w:rsidR="00001BF7" w:rsidRDefault="00115F48">
            <w:pPr>
              <w:widowControl w:val="0"/>
              <w:spacing w:after="0" w:line="240" w:lineRule="auto"/>
              <w:ind w:left="0"/>
            </w:pPr>
            <w:r>
              <w:t>Diagram of the Suggestion class</w:t>
            </w:r>
          </w:p>
        </w:tc>
      </w:tr>
      <w:tr w:rsidR="00001BF7" w14:paraId="1E94C578" w14:textId="77777777">
        <w:tc>
          <w:tcPr>
            <w:tcW w:w="2400" w:type="dxa"/>
            <w:shd w:val="clear" w:color="auto" w:fill="auto"/>
            <w:tcMar>
              <w:top w:w="100" w:type="dxa"/>
              <w:left w:w="100" w:type="dxa"/>
              <w:bottom w:w="100" w:type="dxa"/>
              <w:right w:w="100" w:type="dxa"/>
            </w:tcMar>
          </w:tcPr>
          <w:p w14:paraId="089418D7" w14:textId="77777777" w:rsidR="00001BF7" w:rsidRDefault="00115F48">
            <w:pPr>
              <w:widowControl w:val="0"/>
              <w:spacing w:after="0" w:line="240" w:lineRule="auto"/>
              <w:ind w:left="0"/>
              <w:jc w:val="center"/>
            </w:pPr>
            <w:hyperlink w:anchor="kix.oljc5uxht5h">
              <w:r>
                <w:rPr>
                  <w:color w:val="1155CC"/>
                  <w:u w:val="single"/>
                </w:rPr>
                <w:t>5.13.1.1</w:t>
              </w:r>
            </w:hyperlink>
          </w:p>
        </w:tc>
        <w:tc>
          <w:tcPr>
            <w:tcW w:w="8430" w:type="dxa"/>
            <w:shd w:val="clear" w:color="auto" w:fill="auto"/>
            <w:tcMar>
              <w:top w:w="100" w:type="dxa"/>
              <w:left w:w="100" w:type="dxa"/>
              <w:bottom w:w="100" w:type="dxa"/>
              <w:right w:w="100" w:type="dxa"/>
            </w:tcMar>
          </w:tcPr>
          <w:p w14:paraId="34899E90" w14:textId="77777777" w:rsidR="00001BF7" w:rsidRDefault="00115F48">
            <w:pPr>
              <w:widowControl w:val="0"/>
              <w:spacing w:after="0" w:line="240" w:lineRule="auto"/>
              <w:ind w:left="0"/>
            </w:pPr>
            <w:r>
              <w:t>Search Results Diagram</w:t>
            </w:r>
          </w:p>
        </w:tc>
      </w:tr>
      <w:tr w:rsidR="00001BF7" w14:paraId="5E8B709E" w14:textId="77777777">
        <w:tc>
          <w:tcPr>
            <w:tcW w:w="2400" w:type="dxa"/>
            <w:shd w:val="clear" w:color="auto" w:fill="auto"/>
            <w:tcMar>
              <w:top w:w="100" w:type="dxa"/>
              <w:left w:w="100" w:type="dxa"/>
              <w:bottom w:w="100" w:type="dxa"/>
              <w:right w:w="100" w:type="dxa"/>
            </w:tcMar>
          </w:tcPr>
          <w:p w14:paraId="4C684730" w14:textId="77777777" w:rsidR="00001BF7" w:rsidRDefault="00115F48">
            <w:pPr>
              <w:widowControl w:val="0"/>
              <w:spacing w:after="0" w:line="240" w:lineRule="auto"/>
              <w:ind w:left="0"/>
              <w:jc w:val="center"/>
            </w:pPr>
            <w:hyperlink w:anchor="kix.1lcgvpqpudxf">
              <w:r>
                <w:rPr>
                  <w:color w:val="1155CC"/>
                  <w:u w:val="single"/>
                </w:rPr>
                <w:t>5.13.2.1</w:t>
              </w:r>
            </w:hyperlink>
          </w:p>
        </w:tc>
        <w:tc>
          <w:tcPr>
            <w:tcW w:w="8430" w:type="dxa"/>
            <w:shd w:val="clear" w:color="auto" w:fill="auto"/>
            <w:tcMar>
              <w:top w:w="100" w:type="dxa"/>
              <w:left w:w="100" w:type="dxa"/>
              <w:bottom w:w="100" w:type="dxa"/>
              <w:right w:w="100" w:type="dxa"/>
            </w:tcMar>
          </w:tcPr>
          <w:p w14:paraId="577FD7ED" w14:textId="77777777" w:rsidR="00001BF7" w:rsidRDefault="00115F48">
            <w:pPr>
              <w:widowControl w:val="0"/>
              <w:spacing w:after="0" w:line="240" w:lineRule="auto"/>
              <w:ind w:left="0"/>
            </w:pPr>
            <w:r>
              <w:t>Traffic Level View Diagram</w:t>
            </w:r>
          </w:p>
        </w:tc>
      </w:tr>
      <w:tr w:rsidR="00001BF7" w14:paraId="251B51C8" w14:textId="77777777">
        <w:tc>
          <w:tcPr>
            <w:tcW w:w="2400" w:type="dxa"/>
            <w:shd w:val="clear" w:color="auto" w:fill="auto"/>
            <w:tcMar>
              <w:top w:w="100" w:type="dxa"/>
              <w:left w:w="100" w:type="dxa"/>
              <w:bottom w:w="100" w:type="dxa"/>
              <w:right w:w="100" w:type="dxa"/>
            </w:tcMar>
          </w:tcPr>
          <w:p w14:paraId="266C4F37" w14:textId="77777777" w:rsidR="00001BF7" w:rsidRDefault="00115F48">
            <w:pPr>
              <w:widowControl w:val="0"/>
              <w:spacing w:after="0" w:line="240" w:lineRule="auto"/>
              <w:ind w:left="0"/>
              <w:jc w:val="center"/>
            </w:pPr>
            <w:hyperlink w:anchor="kix.mshqk0p1papl">
              <w:r>
                <w:rPr>
                  <w:color w:val="1155CC"/>
                  <w:u w:val="single"/>
                </w:rPr>
                <w:t>5.13.3.1</w:t>
              </w:r>
            </w:hyperlink>
          </w:p>
        </w:tc>
        <w:tc>
          <w:tcPr>
            <w:tcW w:w="8430" w:type="dxa"/>
            <w:shd w:val="clear" w:color="auto" w:fill="auto"/>
            <w:tcMar>
              <w:top w:w="100" w:type="dxa"/>
              <w:left w:w="100" w:type="dxa"/>
              <w:bottom w:w="100" w:type="dxa"/>
              <w:right w:w="100" w:type="dxa"/>
            </w:tcMar>
          </w:tcPr>
          <w:p w14:paraId="2427C773" w14:textId="77777777" w:rsidR="00001BF7" w:rsidRDefault="00115F48">
            <w:pPr>
              <w:widowControl w:val="0"/>
              <w:spacing w:after="0" w:line="240" w:lineRule="auto"/>
              <w:ind w:left="0"/>
            </w:pPr>
            <w:r>
              <w:t>Hike Distance and Difficulty Diagram</w:t>
            </w:r>
          </w:p>
        </w:tc>
      </w:tr>
      <w:tr w:rsidR="00001BF7" w14:paraId="70658689" w14:textId="77777777">
        <w:tc>
          <w:tcPr>
            <w:tcW w:w="2400" w:type="dxa"/>
            <w:shd w:val="clear" w:color="auto" w:fill="auto"/>
            <w:tcMar>
              <w:top w:w="100" w:type="dxa"/>
              <w:left w:w="100" w:type="dxa"/>
              <w:bottom w:w="100" w:type="dxa"/>
              <w:right w:w="100" w:type="dxa"/>
            </w:tcMar>
          </w:tcPr>
          <w:p w14:paraId="241D38AE" w14:textId="77777777" w:rsidR="00001BF7" w:rsidRDefault="00115F48">
            <w:pPr>
              <w:widowControl w:val="0"/>
              <w:spacing w:after="0" w:line="240" w:lineRule="auto"/>
              <w:ind w:left="0"/>
              <w:jc w:val="center"/>
            </w:pPr>
            <w:hyperlink w:anchor="kix.1z4h4p2wcs07">
              <w:r>
                <w:rPr>
                  <w:color w:val="1155CC"/>
                  <w:u w:val="single"/>
                </w:rPr>
                <w:t>5.13.4.1</w:t>
              </w:r>
            </w:hyperlink>
          </w:p>
        </w:tc>
        <w:tc>
          <w:tcPr>
            <w:tcW w:w="8430" w:type="dxa"/>
            <w:shd w:val="clear" w:color="auto" w:fill="auto"/>
            <w:tcMar>
              <w:top w:w="100" w:type="dxa"/>
              <w:left w:w="100" w:type="dxa"/>
              <w:bottom w:w="100" w:type="dxa"/>
              <w:right w:w="100" w:type="dxa"/>
            </w:tcMar>
          </w:tcPr>
          <w:p w14:paraId="10142895" w14:textId="77777777" w:rsidR="00001BF7" w:rsidRDefault="00115F48">
            <w:pPr>
              <w:widowControl w:val="0"/>
              <w:spacing w:after="0" w:line="240" w:lineRule="auto"/>
              <w:ind w:left="0"/>
            </w:pPr>
            <w:r>
              <w:t>Map Downloads Diagram</w:t>
            </w:r>
          </w:p>
        </w:tc>
      </w:tr>
      <w:tr w:rsidR="00001BF7" w14:paraId="720C18F7" w14:textId="77777777">
        <w:tc>
          <w:tcPr>
            <w:tcW w:w="2400" w:type="dxa"/>
            <w:shd w:val="clear" w:color="auto" w:fill="auto"/>
            <w:tcMar>
              <w:top w:w="100" w:type="dxa"/>
              <w:left w:w="100" w:type="dxa"/>
              <w:bottom w:w="100" w:type="dxa"/>
              <w:right w:w="100" w:type="dxa"/>
            </w:tcMar>
          </w:tcPr>
          <w:p w14:paraId="01E72EA2" w14:textId="77777777" w:rsidR="00001BF7" w:rsidRDefault="00115F48">
            <w:pPr>
              <w:widowControl w:val="0"/>
              <w:spacing w:after="0" w:line="240" w:lineRule="auto"/>
              <w:ind w:left="0"/>
              <w:jc w:val="center"/>
            </w:pPr>
            <w:hyperlink w:anchor="kix.1ltgwoumfwp8">
              <w:r>
                <w:rPr>
                  <w:color w:val="1155CC"/>
                  <w:u w:val="single"/>
                </w:rPr>
                <w:t>5.13.5.1</w:t>
              </w:r>
            </w:hyperlink>
          </w:p>
        </w:tc>
        <w:tc>
          <w:tcPr>
            <w:tcW w:w="8430" w:type="dxa"/>
            <w:shd w:val="clear" w:color="auto" w:fill="auto"/>
            <w:tcMar>
              <w:top w:w="100" w:type="dxa"/>
              <w:left w:w="100" w:type="dxa"/>
              <w:bottom w:w="100" w:type="dxa"/>
              <w:right w:w="100" w:type="dxa"/>
            </w:tcMar>
          </w:tcPr>
          <w:p w14:paraId="1CF4AFE1" w14:textId="77777777" w:rsidR="00001BF7" w:rsidRDefault="00115F48">
            <w:pPr>
              <w:widowControl w:val="0"/>
              <w:spacing w:after="0" w:line="240" w:lineRule="auto"/>
              <w:ind w:left="0"/>
            </w:pPr>
            <w:r>
              <w:t>Hiking Equipment Recommendations Diagram</w:t>
            </w:r>
          </w:p>
        </w:tc>
      </w:tr>
      <w:tr w:rsidR="00001BF7" w14:paraId="623BBF3C" w14:textId="77777777">
        <w:tc>
          <w:tcPr>
            <w:tcW w:w="2400" w:type="dxa"/>
            <w:shd w:val="clear" w:color="auto" w:fill="auto"/>
            <w:tcMar>
              <w:top w:w="100" w:type="dxa"/>
              <w:left w:w="100" w:type="dxa"/>
              <w:bottom w:w="100" w:type="dxa"/>
              <w:right w:w="100" w:type="dxa"/>
            </w:tcMar>
          </w:tcPr>
          <w:p w14:paraId="55269E7C" w14:textId="77777777" w:rsidR="00001BF7" w:rsidRDefault="00115F48">
            <w:pPr>
              <w:widowControl w:val="0"/>
              <w:spacing w:after="0" w:line="240" w:lineRule="auto"/>
              <w:ind w:left="0"/>
              <w:jc w:val="center"/>
            </w:pPr>
            <w:hyperlink w:anchor="kix.eiirg8ojtqff">
              <w:r>
                <w:rPr>
                  <w:color w:val="1155CC"/>
                  <w:u w:val="single"/>
                </w:rPr>
                <w:t>5.13.6.1</w:t>
              </w:r>
            </w:hyperlink>
          </w:p>
        </w:tc>
        <w:tc>
          <w:tcPr>
            <w:tcW w:w="8430" w:type="dxa"/>
            <w:shd w:val="clear" w:color="auto" w:fill="auto"/>
            <w:tcMar>
              <w:top w:w="100" w:type="dxa"/>
              <w:left w:w="100" w:type="dxa"/>
              <w:bottom w:w="100" w:type="dxa"/>
              <w:right w:w="100" w:type="dxa"/>
            </w:tcMar>
          </w:tcPr>
          <w:p w14:paraId="459AE479" w14:textId="77777777" w:rsidR="00001BF7" w:rsidRDefault="00115F48">
            <w:pPr>
              <w:widowControl w:val="0"/>
              <w:spacing w:after="0" w:line="240" w:lineRule="auto"/>
              <w:ind w:left="0"/>
            </w:pPr>
            <w:r>
              <w:t>Phone Camera Access Diagram</w:t>
            </w:r>
          </w:p>
        </w:tc>
      </w:tr>
      <w:tr w:rsidR="00001BF7" w14:paraId="77F26DC5" w14:textId="77777777">
        <w:tc>
          <w:tcPr>
            <w:tcW w:w="2400" w:type="dxa"/>
            <w:shd w:val="clear" w:color="auto" w:fill="auto"/>
            <w:tcMar>
              <w:top w:w="100" w:type="dxa"/>
              <w:left w:w="100" w:type="dxa"/>
              <w:bottom w:w="100" w:type="dxa"/>
              <w:right w:w="100" w:type="dxa"/>
            </w:tcMar>
          </w:tcPr>
          <w:p w14:paraId="2924535D" w14:textId="77777777" w:rsidR="00001BF7" w:rsidRDefault="00115F48">
            <w:pPr>
              <w:widowControl w:val="0"/>
              <w:spacing w:after="0" w:line="240" w:lineRule="auto"/>
              <w:ind w:left="0"/>
              <w:jc w:val="center"/>
            </w:pPr>
            <w:hyperlink w:anchor="kix.qdyaf3isg02c">
              <w:r>
                <w:rPr>
                  <w:color w:val="1155CC"/>
                  <w:u w:val="single"/>
                </w:rPr>
                <w:t>5.13.7.1</w:t>
              </w:r>
            </w:hyperlink>
          </w:p>
        </w:tc>
        <w:tc>
          <w:tcPr>
            <w:tcW w:w="8430" w:type="dxa"/>
            <w:shd w:val="clear" w:color="auto" w:fill="auto"/>
            <w:tcMar>
              <w:top w:w="100" w:type="dxa"/>
              <w:left w:w="100" w:type="dxa"/>
              <w:bottom w:w="100" w:type="dxa"/>
              <w:right w:w="100" w:type="dxa"/>
            </w:tcMar>
          </w:tcPr>
          <w:p w14:paraId="719EE635" w14:textId="77777777" w:rsidR="00001BF7" w:rsidRDefault="00115F48">
            <w:pPr>
              <w:widowControl w:val="0"/>
              <w:spacing w:after="0" w:line="240" w:lineRule="auto"/>
              <w:ind w:left="0"/>
            </w:pPr>
            <w:r>
              <w:t>API Connection Diagram</w:t>
            </w:r>
          </w:p>
        </w:tc>
      </w:tr>
    </w:tbl>
    <w:p w14:paraId="2A6A1BC6" w14:textId="77777777" w:rsidR="00001BF7" w:rsidRDefault="00001BF7">
      <w:pPr>
        <w:ind w:left="0"/>
      </w:pPr>
    </w:p>
    <w:p w14:paraId="43B8427C" w14:textId="77777777" w:rsidR="00001BF7" w:rsidRDefault="00115F48">
      <w:pPr>
        <w:pStyle w:val="Heading2"/>
        <w:ind w:left="0"/>
        <w:jc w:val="center"/>
      </w:pPr>
      <w:bookmarkStart w:id="11" w:name="_w6uzlon2owju" w:colFirst="0" w:colLast="0"/>
      <w:bookmarkEnd w:id="11"/>
      <w:commentRangeStart w:id="12"/>
      <w:r>
        <w:t>Definitions</w:t>
      </w:r>
      <w:commentRangeEnd w:id="12"/>
      <w:r>
        <w:commentReference w:id="12"/>
      </w:r>
    </w:p>
    <w:tbl>
      <w:tblPr>
        <w:tblStyle w:val="a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8025"/>
      </w:tblGrid>
      <w:tr w:rsidR="00001BF7" w14:paraId="20A359FA" w14:textId="77777777">
        <w:tc>
          <w:tcPr>
            <w:tcW w:w="2775" w:type="dxa"/>
            <w:shd w:val="clear" w:color="auto" w:fill="D9D9D9"/>
            <w:tcMar>
              <w:top w:w="100" w:type="dxa"/>
              <w:left w:w="100" w:type="dxa"/>
              <w:bottom w:w="100" w:type="dxa"/>
              <w:right w:w="100" w:type="dxa"/>
            </w:tcMar>
          </w:tcPr>
          <w:p w14:paraId="0EDB7ACC" w14:textId="77777777" w:rsidR="00001BF7" w:rsidRDefault="00115F48">
            <w:pPr>
              <w:widowControl w:val="0"/>
              <w:spacing w:after="0" w:line="240" w:lineRule="auto"/>
              <w:ind w:left="0"/>
              <w:jc w:val="center"/>
              <w:rPr>
                <w:b/>
              </w:rPr>
            </w:pPr>
            <w:r>
              <w:rPr>
                <w:b/>
              </w:rPr>
              <w:t>Word or Phrase</w:t>
            </w:r>
          </w:p>
        </w:tc>
        <w:tc>
          <w:tcPr>
            <w:tcW w:w="8025" w:type="dxa"/>
            <w:shd w:val="clear" w:color="auto" w:fill="D9D9D9"/>
            <w:tcMar>
              <w:top w:w="100" w:type="dxa"/>
              <w:left w:w="100" w:type="dxa"/>
              <w:bottom w:w="100" w:type="dxa"/>
              <w:right w:w="100" w:type="dxa"/>
            </w:tcMar>
          </w:tcPr>
          <w:p w14:paraId="15029F3B" w14:textId="77777777" w:rsidR="00001BF7" w:rsidRDefault="00115F48">
            <w:pPr>
              <w:widowControl w:val="0"/>
              <w:spacing w:after="0" w:line="240" w:lineRule="auto"/>
              <w:ind w:left="0"/>
              <w:jc w:val="center"/>
              <w:rPr>
                <w:b/>
              </w:rPr>
            </w:pPr>
            <w:r>
              <w:rPr>
                <w:b/>
              </w:rPr>
              <w:t>Definition</w:t>
            </w:r>
          </w:p>
        </w:tc>
      </w:tr>
      <w:tr w:rsidR="00001BF7" w14:paraId="444539CC" w14:textId="77777777">
        <w:tc>
          <w:tcPr>
            <w:tcW w:w="2775" w:type="dxa"/>
            <w:shd w:val="clear" w:color="auto" w:fill="auto"/>
            <w:tcMar>
              <w:top w:w="100" w:type="dxa"/>
              <w:left w:w="100" w:type="dxa"/>
              <w:bottom w:w="100" w:type="dxa"/>
              <w:right w:w="100" w:type="dxa"/>
            </w:tcMar>
          </w:tcPr>
          <w:p w14:paraId="35BF807F" w14:textId="77777777" w:rsidR="00001BF7" w:rsidRDefault="00115F48">
            <w:pPr>
              <w:widowControl w:val="0"/>
              <w:spacing w:after="0" w:line="240" w:lineRule="auto"/>
              <w:ind w:left="0" w:firstLine="90"/>
              <w:jc w:val="center"/>
            </w:pPr>
            <w:r>
              <w:t>Component Entity</w:t>
            </w:r>
          </w:p>
        </w:tc>
        <w:tc>
          <w:tcPr>
            <w:tcW w:w="8025" w:type="dxa"/>
            <w:shd w:val="clear" w:color="auto" w:fill="auto"/>
            <w:tcMar>
              <w:top w:w="100" w:type="dxa"/>
              <w:left w:w="100" w:type="dxa"/>
              <w:bottom w:w="100" w:type="dxa"/>
              <w:right w:w="100" w:type="dxa"/>
            </w:tcMar>
          </w:tcPr>
          <w:p w14:paraId="0EB15637" w14:textId="77777777" w:rsidR="00001BF7" w:rsidRDefault="00115F48">
            <w:pPr>
              <w:widowControl w:val="0"/>
              <w:spacing w:after="0" w:line="240" w:lineRule="auto"/>
              <w:ind w:left="0" w:firstLine="90"/>
            </w:pPr>
            <w:r>
              <w:t>Specific component within the component design</w:t>
            </w:r>
          </w:p>
        </w:tc>
      </w:tr>
      <w:tr w:rsidR="00001BF7" w14:paraId="192CCCDF" w14:textId="77777777">
        <w:tc>
          <w:tcPr>
            <w:tcW w:w="2775" w:type="dxa"/>
            <w:shd w:val="clear" w:color="auto" w:fill="auto"/>
            <w:tcMar>
              <w:top w:w="100" w:type="dxa"/>
              <w:left w:w="100" w:type="dxa"/>
              <w:bottom w:w="100" w:type="dxa"/>
              <w:right w:w="100" w:type="dxa"/>
            </w:tcMar>
          </w:tcPr>
          <w:p w14:paraId="2EC71B55" w14:textId="77777777" w:rsidR="00001BF7" w:rsidRDefault="00115F48">
            <w:pPr>
              <w:widowControl w:val="0"/>
              <w:spacing w:after="0" w:line="240" w:lineRule="auto"/>
              <w:ind w:left="0" w:firstLine="90"/>
              <w:jc w:val="center"/>
            </w:pPr>
            <w:r>
              <w:t>Component Design</w:t>
            </w:r>
          </w:p>
        </w:tc>
        <w:tc>
          <w:tcPr>
            <w:tcW w:w="8025" w:type="dxa"/>
            <w:shd w:val="clear" w:color="auto" w:fill="auto"/>
            <w:tcMar>
              <w:top w:w="100" w:type="dxa"/>
              <w:left w:w="100" w:type="dxa"/>
              <w:bottom w:w="100" w:type="dxa"/>
              <w:right w:w="100" w:type="dxa"/>
            </w:tcMar>
          </w:tcPr>
          <w:p w14:paraId="277045A7" w14:textId="77777777" w:rsidR="00001BF7" w:rsidRDefault="00115F48">
            <w:pPr>
              <w:widowControl w:val="0"/>
              <w:spacing w:after="0" w:line="240" w:lineRule="auto"/>
              <w:ind w:left="0" w:firstLine="90"/>
            </w:pPr>
            <w:r>
              <w:t xml:space="preserve">How all component entities relate to and utilize one another </w:t>
            </w:r>
          </w:p>
        </w:tc>
      </w:tr>
      <w:tr w:rsidR="00001BF7" w14:paraId="4A1C4FFC" w14:textId="77777777">
        <w:tc>
          <w:tcPr>
            <w:tcW w:w="2775" w:type="dxa"/>
            <w:shd w:val="clear" w:color="auto" w:fill="auto"/>
            <w:tcMar>
              <w:top w:w="100" w:type="dxa"/>
              <w:left w:w="100" w:type="dxa"/>
              <w:bottom w:w="100" w:type="dxa"/>
              <w:right w:w="100" w:type="dxa"/>
            </w:tcMar>
          </w:tcPr>
          <w:p w14:paraId="66BC3923" w14:textId="77777777" w:rsidR="00001BF7" w:rsidRDefault="00115F48">
            <w:pPr>
              <w:widowControl w:val="0"/>
              <w:spacing w:after="0" w:line="240" w:lineRule="auto"/>
              <w:ind w:left="0" w:firstLine="90"/>
              <w:jc w:val="center"/>
            </w:pPr>
            <w:r>
              <w:t>Component Diagram</w:t>
            </w:r>
          </w:p>
        </w:tc>
        <w:tc>
          <w:tcPr>
            <w:tcW w:w="8025" w:type="dxa"/>
            <w:shd w:val="clear" w:color="auto" w:fill="auto"/>
            <w:tcMar>
              <w:top w:w="100" w:type="dxa"/>
              <w:left w:w="100" w:type="dxa"/>
              <w:bottom w:w="100" w:type="dxa"/>
              <w:right w:w="100" w:type="dxa"/>
            </w:tcMar>
          </w:tcPr>
          <w:p w14:paraId="5DE8E169" w14:textId="77777777" w:rsidR="00001BF7" w:rsidRDefault="00115F48">
            <w:pPr>
              <w:widowControl w:val="0"/>
              <w:spacing w:after="0" w:line="240" w:lineRule="auto"/>
              <w:ind w:left="0" w:firstLine="90"/>
            </w:pPr>
            <w:r>
              <w:t>Visual representation of the component design</w:t>
            </w:r>
          </w:p>
        </w:tc>
      </w:tr>
      <w:tr w:rsidR="00001BF7" w14:paraId="1B57326A" w14:textId="77777777">
        <w:tc>
          <w:tcPr>
            <w:tcW w:w="2775" w:type="dxa"/>
            <w:shd w:val="clear" w:color="auto" w:fill="auto"/>
            <w:tcMar>
              <w:top w:w="100" w:type="dxa"/>
              <w:left w:w="100" w:type="dxa"/>
              <w:bottom w:w="100" w:type="dxa"/>
              <w:right w:w="100" w:type="dxa"/>
            </w:tcMar>
          </w:tcPr>
          <w:p w14:paraId="3B356464" w14:textId="77777777" w:rsidR="00001BF7" w:rsidRDefault="00115F48">
            <w:pPr>
              <w:widowControl w:val="0"/>
              <w:spacing w:after="0" w:line="240" w:lineRule="auto"/>
              <w:ind w:left="0" w:firstLine="90"/>
              <w:jc w:val="center"/>
            </w:pPr>
            <w:bookmarkStart w:id="13" w:name="1t2qco2s1try" w:colFirst="0" w:colLast="0"/>
            <w:bookmarkEnd w:id="13"/>
            <w:r>
              <w:t>Similarity Index</w:t>
            </w:r>
          </w:p>
        </w:tc>
        <w:tc>
          <w:tcPr>
            <w:tcW w:w="8025" w:type="dxa"/>
            <w:shd w:val="clear" w:color="auto" w:fill="auto"/>
            <w:tcMar>
              <w:top w:w="100" w:type="dxa"/>
              <w:left w:w="100" w:type="dxa"/>
              <w:bottom w:w="100" w:type="dxa"/>
              <w:right w:w="100" w:type="dxa"/>
            </w:tcMar>
          </w:tcPr>
          <w:p w14:paraId="0A59351C" w14:textId="77777777" w:rsidR="00001BF7" w:rsidRDefault="00115F48">
            <w:pPr>
              <w:spacing w:after="0" w:line="276" w:lineRule="auto"/>
              <w:ind w:left="0"/>
            </w:pPr>
            <w:r>
              <w:t>F</w:t>
            </w:r>
            <w:r>
              <w:t>loat ranging from -1.0 to 1.0.  The closer the value is to 1.0, the greater the similarity between the two users and their interests.</w:t>
            </w:r>
          </w:p>
        </w:tc>
      </w:tr>
      <w:tr w:rsidR="00001BF7" w14:paraId="1DB1DCD4" w14:textId="77777777">
        <w:tc>
          <w:tcPr>
            <w:tcW w:w="2775" w:type="dxa"/>
            <w:shd w:val="clear" w:color="auto" w:fill="auto"/>
            <w:tcMar>
              <w:top w:w="100" w:type="dxa"/>
              <w:left w:w="100" w:type="dxa"/>
              <w:bottom w:w="100" w:type="dxa"/>
              <w:right w:w="100" w:type="dxa"/>
            </w:tcMar>
          </w:tcPr>
          <w:p w14:paraId="7B35CBAB" w14:textId="77777777" w:rsidR="00001BF7" w:rsidRDefault="00001BF7">
            <w:pPr>
              <w:widowControl w:val="0"/>
              <w:spacing w:after="0" w:line="240" w:lineRule="auto"/>
              <w:ind w:left="0" w:firstLine="90"/>
              <w:jc w:val="center"/>
            </w:pPr>
          </w:p>
        </w:tc>
        <w:tc>
          <w:tcPr>
            <w:tcW w:w="8025" w:type="dxa"/>
            <w:shd w:val="clear" w:color="auto" w:fill="auto"/>
            <w:tcMar>
              <w:top w:w="100" w:type="dxa"/>
              <w:left w:w="100" w:type="dxa"/>
              <w:bottom w:w="100" w:type="dxa"/>
              <w:right w:w="100" w:type="dxa"/>
            </w:tcMar>
          </w:tcPr>
          <w:p w14:paraId="59D3640B" w14:textId="77777777" w:rsidR="00001BF7" w:rsidRDefault="00001BF7">
            <w:pPr>
              <w:widowControl w:val="0"/>
              <w:spacing w:after="0" w:line="240" w:lineRule="auto"/>
              <w:ind w:left="0" w:firstLine="90"/>
              <w:jc w:val="center"/>
            </w:pPr>
          </w:p>
        </w:tc>
      </w:tr>
      <w:tr w:rsidR="00001BF7" w14:paraId="054D271E" w14:textId="77777777">
        <w:tc>
          <w:tcPr>
            <w:tcW w:w="2775" w:type="dxa"/>
            <w:shd w:val="clear" w:color="auto" w:fill="auto"/>
            <w:tcMar>
              <w:top w:w="100" w:type="dxa"/>
              <w:left w:w="100" w:type="dxa"/>
              <w:bottom w:w="100" w:type="dxa"/>
              <w:right w:w="100" w:type="dxa"/>
            </w:tcMar>
          </w:tcPr>
          <w:p w14:paraId="4B717AE5" w14:textId="77777777" w:rsidR="00001BF7" w:rsidRDefault="00001BF7">
            <w:pPr>
              <w:widowControl w:val="0"/>
              <w:spacing w:after="0" w:line="240" w:lineRule="auto"/>
              <w:ind w:left="0" w:firstLine="90"/>
              <w:jc w:val="center"/>
            </w:pPr>
          </w:p>
        </w:tc>
        <w:tc>
          <w:tcPr>
            <w:tcW w:w="8025" w:type="dxa"/>
            <w:shd w:val="clear" w:color="auto" w:fill="auto"/>
            <w:tcMar>
              <w:top w:w="100" w:type="dxa"/>
              <w:left w:w="100" w:type="dxa"/>
              <w:bottom w:w="100" w:type="dxa"/>
              <w:right w:w="100" w:type="dxa"/>
            </w:tcMar>
          </w:tcPr>
          <w:p w14:paraId="5B8480C7" w14:textId="77777777" w:rsidR="00001BF7" w:rsidRDefault="00001BF7">
            <w:pPr>
              <w:widowControl w:val="0"/>
              <w:spacing w:after="0" w:line="240" w:lineRule="auto"/>
              <w:ind w:left="0" w:firstLine="90"/>
              <w:jc w:val="center"/>
            </w:pPr>
          </w:p>
        </w:tc>
      </w:tr>
      <w:tr w:rsidR="00001BF7" w14:paraId="5636AAD4" w14:textId="77777777">
        <w:tc>
          <w:tcPr>
            <w:tcW w:w="2775" w:type="dxa"/>
            <w:shd w:val="clear" w:color="auto" w:fill="auto"/>
            <w:tcMar>
              <w:top w:w="100" w:type="dxa"/>
              <w:left w:w="100" w:type="dxa"/>
              <w:bottom w:w="100" w:type="dxa"/>
              <w:right w:w="100" w:type="dxa"/>
            </w:tcMar>
          </w:tcPr>
          <w:p w14:paraId="7BE24EAF" w14:textId="77777777" w:rsidR="00001BF7" w:rsidRDefault="00001BF7">
            <w:pPr>
              <w:widowControl w:val="0"/>
              <w:spacing w:after="0" w:line="240" w:lineRule="auto"/>
              <w:ind w:left="0" w:firstLine="90"/>
              <w:jc w:val="center"/>
            </w:pPr>
          </w:p>
        </w:tc>
        <w:tc>
          <w:tcPr>
            <w:tcW w:w="8025" w:type="dxa"/>
            <w:shd w:val="clear" w:color="auto" w:fill="auto"/>
            <w:tcMar>
              <w:top w:w="100" w:type="dxa"/>
              <w:left w:w="100" w:type="dxa"/>
              <w:bottom w:w="100" w:type="dxa"/>
              <w:right w:w="100" w:type="dxa"/>
            </w:tcMar>
          </w:tcPr>
          <w:p w14:paraId="33F196E5" w14:textId="77777777" w:rsidR="00001BF7" w:rsidRDefault="00001BF7">
            <w:pPr>
              <w:widowControl w:val="0"/>
              <w:spacing w:after="0" w:line="240" w:lineRule="auto"/>
              <w:ind w:left="0" w:firstLine="90"/>
              <w:jc w:val="center"/>
            </w:pPr>
          </w:p>
        </w:tc>
      </w:tr>
      <w:tr w:rsidR="00001BF7" w14:paraId="3A0C4DA0" w14:textId="77777777">
        <w:tc>
          <w:tcPr>
            <w:tcW w:w="2775" w:type="dxa"/>
            <w:shd w:val="clear" w:color="auto" w:fill="auto"/>
            <w:tcMar>
              <w:top w:w="100" w:type="dxa"/>
              <w:left w:w="100" w:type="dxa"/>
              <w:bottom w:w="100" w:type="dxa"/>
              <w:right w:w="100" w:type="dxa"/>
            </w:tcMar>
          </w:tcPr>
          <w:p w14:paraId="0A44667A" w14:textId="77777777" w:rsidR="00001BF7" w:rsidRDefault="00001BF7">
            <w:pPr>
              <w:widowControl w:val="0"/>
              <w:spacing w:after="0" w:line="240" w:lineRule="auto"/>
              <w:ind w:left="0" w:firstLine="90"/>
              <w:jc w:val="center"/>
            </w:pPr>
          </w:p>
        </w:tc>
        <w:tc>
          <w:tcPr>
            <w:tcW w:w="8025" w:type="dxa"/>
            <w:shd w:val="clear" w:color="auto" w:fill="auto"/>
            <w:tcMar>
              <w:top w:w="100" w:type="dxa"/>
              <w:left w:w="100" w:type="dxa"/>
              <w:bottom w:w="100" w:type="dxa"/>
              <w:right w:w="100" w:type="dxa"/>
            </w:tcMar>
          </w:tcPr>
          <w:p w14:paraId="7D1C1987" w14:textId="77777777" w:rsidR="00001BF7" w:rsidRDefault="00001BF7">
            <w:pPr>
              <w:widowControl w:val="0"/>
              <w:spacing w:after="0" w:line="240" w:lineRule="auto"/>
              <w:ind w:left="0" w:firstLine="90"/>
              <w:jc w:val="center"/>
            </w:pPr>
          </w:p>
        </w:tc>
      </w:tr>
    </w:tbl>
    <w:p w14:paraId="050AB717" w14:textId="77777777" w:rsidR="00001BF7" w:rsidRDefault="00001BF7"/>
    <w:p w14:paraId="071E972B" w14:textId="77777777" w:rsidR="00001BF7" w:rsidRDefault="00115F48">
      <w:pPr>
        <w:pStyle w:val="Heading2"/>
        <w:widowControl w:val="0"/>
        <w:ind w:left="0"/>
        <w:jc w:val="center"/>
      </w:pPr>
      <w:bookmarkStart w:id="14" w:name="_fqer21rtoaf3" w:colFirst="0" w:colLast="0"/>
      <w:bookmarkEnd w:id="14"/>
      <w:r>
        <w:t>References</w:t>
      </w:r>
    </w:p>
    <w:tbl>
      <w:tblPr>
        <w:tblStyle w:val="a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2970"/>
        <w:gridCol w:w="4230"/>
      </w:tblGrid>
      <w:tr w:rsidR="00001BF7" w14:paraId="691EC8FD" w14:textId="77777777">
        <w:tc>
          <w:tcPr>
            <w:tcW w:w="3600" w:type="dxa"/>
            <w:shd w:val="clear" w:color="auto" w:fill="D9D9D9"/>
            <w:tcMar>
              <w:top w:w="100" w:type="dxa"/>
              <w:left w:w="100" w:type="dxa"/>
              <w:bottom w:w="100" w:type="dxa"/>
              <w:right w:w="100" w:type="dxa"/>
            </w:tcMar>
          </w:tcPr>
          <w:p w14:paraId="3B9A0DBC" w14:textId="77777777" w:rsidR="00001BF7" w:rsidRDefault="00115F48">
            <w:pPr>
              <w:widowControl w:val="0"/>
              <w:spacing w:after="0" w:line="240" w:lineRule="auto"/>
              <w:ind w:left="0"/>
              <w:jc w:val="center"/>
              <w:rPr>
                <w:b/>
              </w:rPr>
            </w:pPr>
            <w:r>
              <w:rPr>
                <w:b/>
              </w:rPr>
              <w:t>Reference Title</w:t>
            </w:r>
          </w:p>
        </w:tc>
        <w:tc>
          <w:tcPr>
            <w:tcW w:w="2970" w:type="dxa"/>
            <w:shd w:val="clear" w:color="auto" w:fill="D9D9D9"/>
            <w:tcMar>
              <w:top w:w="100" w:type="dxa"/>
              <w:left w:w="100" w:type="dxa"/>
              <w:bottom w:w="100" w:type="dxa"/>
              <w:right w:w="100" w:type="dxa"/>
            </w:tcMar>
          </w:tcPr>
          <w:p w14:paraId="200DB938" w14:textId="77777777" w:rsidR="00001BF7" w:rsidRDefault="00115F48">
            <w:pPr>
              <w:widowControl w:val="0"/>
              <w:spacing w:after="0" w:line="240" w:lineRule="auto"/>
              <w:ind w:left="0"/>
              <w:jc w:val="center"/>
              <w:rPr>
                <w:b/>
              </w:rPr>
            </w:pPr>
            <w:r>
              <w:rPr>
                <w:b/>
              </w:rPr>
              <w:t>Publisher</w:t>
            </w:r>
          </w:p>
        </w:tc>
        <w:tc>
          <w:tcPr>
            <w:tcW w:w="4230" w:type="dxa"/>
            <w:shd w:val="clear" w:color="auto" w:fill="D9D9D9"/>
            <w:tcMar>
              <w:top w:w="100" w:type="dxa"/>
              <w:left w:w="100" w:type="dxa"/>
              <w:bottom w:w="100" w:type="dxa"/>
              <w:right w:w="100" w:type="dxa"/>
            </w:tcMar>
          </w:tcPr>
          <w:p w14:paraId="49875D9A" w14:textId="77777777" w:rsidR="00001BF7" w:rsidRDefault="00115F48">
            <w:pPr>
              <w:widowControl w:val="0"/>
              <w:spacing w:after="0" w:line="240" w:lineRule="auto"/>
              <w:ind w:left="0"/>
              <w:jc w:val="center"/>
              <w:rPr>
                <w:b/>
              </w:rPr>
            </w:pPr>
            <w:r>
              <w:rPr>
                <w:b/>
              </w:rPr>
              <w:t>Source</w:t>
            </w:r>
          </w:p>
        </w:tc>
      </w:tr>
      <w:tr w:rsidR="00001BF7" w14:paraId="2E3ED676" w14:textId="77777777">
        <w:tc>
          <w:tcPr>
            <w:tcW w:w="3600" w:type="dxa"/>
            <w:shd w:val="clear" w:color="auto" w:fill="auto"/>
            <w:tcMar>
              <w:top w:w="100" w:type="dxa"/>
              <w:left w:w="100" w:type="dxa"/>
              <w:bottom w:w="100" w:type="dxa"/>
              <w:right w:w="100" w:type="dxa"/>
            </w:tcMar>
          </w:tcPr>
          <w:p w14:paraId="5D118F44" w14:textId="77777777" w:rsidR="00001BF7" w:rsidRDefault="00115F48">
            <w:pPr>
              <w:widowControl w:val="0"/>
              <w:spacing w:after="0" w:line="240" w:lineRule="auto"/>
              <w:ind w:left="0" w:firstLine="90"/>
              <w:jc w:val="center"/>
            </w:pPr>
            <w:r>
              <w:t>Predicting Likes: Inside a Simple Recommendation Engine’s Algorithms</w:t>
            </w:r>
          </w:p>
        </w:tc>
        <w:tc>
          <w:tcPr>
            <w:tcW w:w="2970" w:type="dxa"/>
            <w:shd w:val="clear" w:color="auto" w:fill="auto"/>
            <w:tcMar>
              <w:top w:w="100" w:type="dxa"/>
              <w:left w:w="100" w:type="dxa"/>
              <w:bottom w:w="100" w:type="dxa"/>
              <w:right w:w="100" w:type="dxa"/>
            </w:tcMar>
          </w:tcPr>
          <w:p w14:paraId="05B1F920" w14:textId="77777777" w:rsidR="00001BF7" w:rsidRDefault="00115F48">
            <w:pPr>
              <w:widowControl w:val="0"/>
              <w:spacing w:after="0" w:line="240" w:lineRule="auto"/>
              <w:ind w:left="0" w:firstLine="90"/>
              <w:jc w:val="center"/>
            </w:pPr>
            <w:proofErr w:type="spellStart"/>
            <w:r>
              <w:t>Toptal</w:t>
            </w:r>
            <w:proofErr w:type="spellEnd"/>
          </w:p>
        </w:tc>
        <w:tc>
          <w:tcPr>
            <w:tcW w:w="4230" w:type="dxa"/>
            <w:shd w:val="clear" w:color="auto" w:fill="auto"/>
            <w:tcMar>
              <w:top w:w="100" w:type="dxa"/>
              <w:left w:w="100" w:type="dxa"/>
              <w:bottom w:w="100" w:type="dxa"/>
              <w:right w:w="100" w:type="dxa"/>
            </w:tcMar>
          </w:tcPr>
          <w:p w14:paraId="17AEF6CD" w14:textId="77777777" w:rsidR="00001BF7" w:rsidRDefault="00115F48">
            <w:pPr>
              <w:widowControl w:val="0"/>
              <w:spacing w:after="0" w:line="240" w:lineRule="auto"/>
              <w:ind w:left="0" w:firstLine="90"/>
              <w:jc w:val="center"/>
            </w:pPr>
            <w:r>
              <w:t>https://www.toptal.com/algorithms/predicting-likes-inside-a-simple-recommendation-engine</w:t>
            </w:r>
          </w:p>
        </w:tc>
      </w:tr>
      <w:tr w:rsidR="00001BF7" w14:paraId="77A471B4" w14:textId="77777777">
        <w:tc>
          <w:tcPr>
            <w:tcW w:w="3600" w:type="dxa"/>
            <w:shd w:val="clear" w:color="auto" w:fill="auto"/>
            <w:tcMar>
              <w:top w:w="100" w:type="dxa"/>
              <w:left w:w="100" w:type="dxa"/>
              <w:bottom w:w="100" w:type="dxa"/>
              <w:right w:w="100" w:type="dxa"/>
            </w:tcMar>
          </w:tcPr>
          <w:p w14:paraId="3BB64B5A"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5B759768"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493E5735" w14:textId="77777777" w:rsidR="00001BF7" w:rsidRDefault="00001BF7">
            <w:pPr>
              <w:widowControl w:val="0"/>
              <w:spacing w:after="0" w:line="240" w:lineRule="auto"/>
              <w:ind w:left="0" w:firstLine="90"/>
              <w:jc w:val="center"/>
            </w:pPr>
          </w:p>
        </w:tc>
      </w:tr>
      <w:tr w:rsidR="00001BF7" w14:paraId="734B003F" w14:textId="77777777">
        <w:tc>
          <w:tcPr>
            <w:tcW w:w="3600" w:type="dxa"/>
            <w:shd w:val="clear" w:color="auto" w:fill="auto"/>
            <w:tcMar>
              <w:top w:w="100" w:type="dxa"/>
              <w:left w:w="100" w:type="dxa"/>
              <w:bottom w:w="100" w:type="dxa"/>
              <w:right w:w="100" w:type="dxa"/>
            </w:tcMar>
          </w:tcPr>
          <w:p w14:paraId="7AAB0458"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0DD28AD9"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61256971" w14:textId="77777777" w:rsidR="00001BF7" w:rsidRDefault="00001BF7">
            <w:pPr>
              <w:widowControl w:val="0"/>
              <w:spacing w:after="0" w:line="240" w:lineRule="auto"/>
              <w:ind w:left="0" w:firstLine="90"/>
              <w:jc w:val="center"/>
            </w:pPr>
          </w:p>
        </w:tc>
      </w:tr>
      <w:tr w:rsidR="00001BF7" w14:paraId="3AEBC922" w14:textId="77777777">
        <w:tc>
          <w:tcPr>
            <w:tcW w:w="3600" w:type="dxa"/>
            <w:shd w:val="clear" w:color="auto" w:fill="auto"/>
            <w:tcMar>
              <w:top w:w="100" w:type="dxa"/>
              <w:left w:w="100" w:type="dxa"/>
              <w:bottom w:w="100" w:type="dxa"/>
              <w:right w:w="100" w:type="dxa"/>
            </w:tcMar>
          </w:tcPr>
          <w:p w14:paraId="1F5555D1"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27CA002E"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0B75A29B" w14:textId="77777777" w:rsidR="00001BF7" w:rsidRDefault="00001BF7">
            <w:pPr>
              <w:widowControl w:val="0"/>
              <w:spacing w:after="0" w:line="240" w:lineRule="auto"/>
              <w:ind w:left="0" w:firstLine="90"/>
              <w:jc w:val="center"/>
            </w:pPr>
          </w:p>
        </w:tc>
      </w:tr>
      <w:tr w:rsidR="00001BF7" w14:paraId="45238471" w14:textId="77777777">
        <w:tc>
          <w:tcPr>
            <w:tcW w:w="3600" w:type="dxa"/>
            <w:shd w:val="clear" w:color="auto" w:fill="auto"/>
            <w:tcMar>
              <w:top w:w="100" w:type="dxa"/>
              <w:left w:w="100" w:type="dxa"/>
              <w:bottom w:w="100" w:type="dxa"/>
              <w:right w:w="100" w:type="dxa"/>
            </w:tcMar>
          </w:tcPr>
          <w:p w14:paraId="028FF95E"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685E40B8"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02E5CE2F" w14:textId="77777777" w:rsidR="00001BF7" w:rsidRDefault="00001BF7">
            <w:pPr>
              <w:widowControl w:val="0"/>
              <w:spacing w:after="0" w:line="240" w:lineRule="auto"/>
              <w:ind w:left="0" w:firstLine="90"/>
              <w:jc w:val="center"/>
            </w:pPr>
          </w:p>
        </w:tc>
      </w:tr>
      <w:tr w:rsidR="00001BF7" w14:paraId="20A44CC9" w14:textId="77777777">
        <w:tc>
          <w:tcPr>
            <w:tcW w:w="3600" w:type="dxa"/>
            <w:shd w:val="clear" w:color="auto" w:fill="auto"/>
            <w:tcMar>
              <w:top w:w="100" w:type="dxa"/>
              <w:left w:w="100" w:type="dxa"/>
              <w:bottom w:w="100" w:type="dxa"/>
              <w:right w:w="100" w:type="dxa"/>
            </w:tcMar>
          </w:tcPr>
          <w:p w14:paraId="7E9CB2B3"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5C807117"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467F6722" w14:textId="77777777" w:rsidR="00001BF7" w:rsidRDefault="00001BF7">
            <w:pPr>
              <w:widowControl w:val="0"/>
              <w:spacing w:after="0" w:line="240" w:lineRule="auto"/>
              <w:ind w:left="0" w:firstLine="90"/>
              <w:jc w:val="center"/>
            </w:pPr>
          </w:p>
        </w:tc>
      </w:tr>
      <w:tr w:rsidR="00001BF7" w14:paraId="130ADCF8" w14:textId="77777777">
        <w:tc>
          <w:tcPr>
            <w:tcW w:w="3600" w:type="dxa"/>
            <w:shd w:val="clear" w:color="auto" w:fill="auto"/>
            <w:tcMar>
              <w:top w:w="100" w:type="dxa"/>
              <w:left w:w="100" w:type="dxa"/>
              <w:bottom w:w="100" w:type="dxa"/>
              <w:right w:w="100" w:type="dxa"/>
            </w:tcMar>
          </w:tcPr>
          <w:p w14:paraId="5A226ECB"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76014F4A"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2B4BB927" w14:textId="77777777" w:rsidR="00001BF7" w:rsidRDefault="00001BF7">
            <w:pPr>
              <w:widowControl w:val="0"/>
              <w:spacing w:after="0" w:line="240" w:lineRule="auto"/>
              <w:ind w:left="0" w:firstLine="90"/>
              <w:jc w:val="center"/>
            </w:pPr>
          </w:p>
        </w:tc>
      </w:tr>
      <w:tr w:rsidR="00001BF7" w14:paraId="283BF9E3" w14:textId="77777777">
        <w:tc>
          <w:tcPr>
            <w:tcW w:w="3600" w:type="dxa"/>
            <w:shd w:val="clear" w:color="auto" w:fill="auto"/>
            <w:tcMar>
              <w:top w:w="100" w:type="dxa"/>
              <w:left w:w="100" w:type="dxa"/>
              <w:bottom w:w="100" w:type="dxa"/>
              <w:right w:w="100" w:type="dxa"/>
            </w:tcMar>
          </w:tcPr>
          <w:p w14:paraId="22CBDABB"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0192FA19"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7E915377" w14:textId="77777777" w:rsidR="00001BF7" w:rsidRDefault="00001BF7">
            <w:pPr>
              <w:widowControl w:val="0"/>
              <w:spacing w:after="0" w:line="240" w:lineRule="auto"/>
              <w:ind w:left="0" w:firstLine="90"/>
              <w:jc w:val="center"/>
            </w:pPr>
          </w:p>
        </w:tc>
      </w:tr>
      <w:tr w:rsidR="00001BF7" w14:paraId="67160333" w14:textId="77777777">
        <w:tc>
          <w:tcPr>
            <w:tcW w:w="3600" w:type="dxa"/>
            <w:shd w:val="clear" w:color="auto" w:fill="auto"/>
            <w:tcMar>
              <w:top w:w="100" w:type="dxa"/>
              <w:left w:w="100" w:type="dxa"/>
              <w:bottom w:w="100" w:type="dxa"/>
              <w:right w:w="100" w:type="dxa"/>
            </w:tcMar>
          </w:tcPr>
          <w:p w14:paraId="1FEE5002"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14802EB3"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148C57EE" w14:textId="77777777" w:rsidR="00001BF7" w:rsidRDefault="00001BF7">
            <w:pPr>
              <w:widowControl w:val="0"/>
              <w:spacing w:after="0" w:line="240" w:lineRule="auto"/>
              <w:ind w:left="0" w:firstLine="90"/>
              <w:jc w:val="center"/>
            </w:pPr>
          </w:p>
        </w:tc>
      </w:tr>
      <w:tr w:rsidR="00001BF7" w14:paraId="42805C43" w14:textId="77777777">
        <w:tc>
          <w:tcPr>
            <w:tcW w:w="3600" w:type="dxa"/>
            <w:shd w:val="clear" w:color="auto" w:fill="auto"/>
            <w:tcMar>
              <w:top w:w="100" w:type="dxa"/>
              <w:left w:w="100" w:type="dxa"/>
              <w:bottom w:w="100" w:type="dxa"/>
              <w:right w:w="100" w:type="dxa"/>
            </w:tcMar>
          </w:tcPr>
          <w:p w14:paraId="5285AF24"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6D9CDC54"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35BD8411" w14:textId="77777777" w:rsidR="00001BF7" w:rsidRDefault="00001BF7">
            <w:pPr>
              <w:widowControl w:val="0"/>
              <w:spacing w:after="0" w:line="240" w:lineRule="auto"/>
              <w:ind w:left="0" w:firstLine="90"/>
              <w:jc w:val="center"/>
            </w:pPr>
          </w:p>
        </w:tc>
      </w:tr>
      <w:tr w:rsidR="00001BF7" w14:paraId="78AEA52E" w14:textId="77777777">
        <w:tc>
          <w:tcPr>
            <w:tcW w:w="3600" w:type="dxa"/>
            <w:shd w:val="clear" w:color="auto" w:fill="auto"/>
            <w:tcMar>
              <w:top w:w="100" w:type="dxa"/>
              <w:left w:w="100" w:type="dxa"/>
              <w:bottom w:w="100" w:type="dxa"/>
              <w:right w:w="100" w:type="dxa"/>
            </w:tcMar>
          </w:tcPr>
          <w:p w14:paraId="5160593F"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784C96BB"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2D3F83C3" w14:textId="77777777" w:rsidR="00001BF7" w:rsidRDefault="00001BF7">
            <w:pPr>
              <w:widowControl w:val="0"/>
              <w:spacing w:after="0" w:line="240" w:lineRule="auto"/>
              <w:ind w:left="0" w:firstLine="90"/>
              <w:jc w:val="center"/>
            </w:pPr>
          </w:p>
        </w:tc>
      </w:tr>
      <w:tr w:rsidR="00001BF7" w14:paraId="18CC3166" w14:textId="77777777">
        <w:tc>
          <w:tcPr>
            <w:tcW w:w="3600" w:type="dxa"/>
            <w:shd w:val="clear" w:color="auto" w:fill="auto"/>
            <w:tcMar>
              <w:top w:w="100" w:type="dxa"/>
              <w:left w:w="100" w:type="dxa"/>
              <w:bottom w:w="100" w:type="dxa"/>
              <w:right w:w="100" w:type="dxa"/>
            </w:tcMar>
          </w:tcPr>
          <w:p w14:paraId="5F03D1A4"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308E6B34"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62B36F92" w14:textId="77777777" w:rsidR="00001BF7" w:rsidRDefault="00001BF7">
            <w:pPr>
              <w:widowControl w:val="0"/>
              <w:spacing w:after="0" w:line="240" w:lineRule="auto"/>
              <w:ind w:left="0" w:firstLine="90"/>
              <w:jc w:val="center"/>
            </w:pPr>
          </w:p>
        </w:tc>
      </w:tr>
      <w:tr w:rsidR="00001BF7" w14:paraId="02F2CF2B" w14:textId="77777777">
        <w:tc>
          <w:tcPr>
            <w:tcW w:w="3600" w:type="dxa"/>
            <w:shd w:val="clear" w:color="auto" w:fill="auto"/>
            <w:tcMar>
              <w:top w:w="100" w:type="dxa"/>
              <w:left w:w="100" w:type="dxa"/>
              <w:bottom w:w="100" w:type="dxa"/>
              <w:right w:w="100" w:type="dxa"/>
            </w:tcMar>
          </w:tcPr>
          <w:p w14:paraId="6C8FC51B" w14:textId="77777777" w:rsidR="00001BF7" w:rsidRDefault="00001BF7">
            <w:pPr>
              <w:widowControl w:val="0"/>
              <w:spacing w:after="0" w:line="240" w:lineRule="auto"/>
              <w:ind w:left="0" w:firstLine="90"/>
              <w:jc w:val="center"/>
            </w:pPr>
          </w:p>
        </w:tc>
        <w:tc>
          <w:tcPr>
            <w:tcW w:w="2970" w:type="dxa"/>
            <w:shd w:val="clear" w:color="auto" w:fill="auto"/>
            <w:tcMar>
              <w:top w:w="100" w:type="dxa"/>
              <w:left w:w="100" w:type="dxa"/>
              <w:bottom w:w="100" w:type="dxa"/>
              <w:right w:w="100" w:type="dxa"/>
            </w:tcMar>
          </w:tcPr>
          <w:p w14:paraId="62899FB5" w14:textId="77777777" w:rsidR="00001BF7" w:rsidRDefault="00001BF7">
            <w:pPr>
              <w:widowControl w:val="0"/>
              <w:spacing w:after="0" w:line="240" w:lineRule="auto"/>
              <w:ind w:left="0" w:firstLine="90"/>
              <w:jc w:val="center"/>
            </w:pPr>
          </w:p>
        </w:tc>
        <w:tc>
          <w:tcPr>
            <w:tcW w:w="4230" w:type="dxa"/>
            <w:shd w:val="clear" w:color="auto" w:fill="auto"/>
            <w:tcMar>
              <w:top w:w="100" w:type="dxa"/>
              <w:left w:w="100" w:type="dxa"/>
              <w:bottom w:w="100" w:type="dxa"/>
              <w:right w:w="100" w:type="dxa"/>
            </w:tcMar>
          </w:tcPr>
          <w:p w14:paraId="54C0C92E" w14:textId="77777777" w:rsidR="00001BF7" w:rsidRDefault="00001BF7">
            <w:pPr>
              <w:widowControl w:val="0"/>
              <w:spacing w:after="0" w:line="240" w:lineRule="auto"/>
              <w:ind w:left="0" w:firstLine="90"/>
              <w:jc w:val="center"/>
            </w:pPr>
          </w:p>
        </w:tc>
      </w:tr>
    </w:tbl>
    <w:p w14:paraId="380255DA" w14:textId="77777777" w:rsidR="00001BF7" w:rsidRDefault="00115F48">
      <w:pPr>
        <w:pStyle w:val="Heading2"/>
        <w:ind w:left="0"/>
      </w:pPr>
      <w:bookmarkStart w:id="15" w:name="_m5y2l2t55zb4" w:colFirst="0" w:colLast="0"/>
      <w:bookmarkEnd w:id="15"/>
      <w:r>
        <w:br/>
        <w:t>Traceability Matrix</w:t>
      </w:r>
    </w:p>
    <w:p w14:paraId="4CA44CA3" w14:textId="77777777" w:rsidR="00001BF7" w:rsidRDefault="00115F48">
      <w:pPr>
        <w:ind w:left="0"/>
      </w:pPr>
      <w:hyperlink r:id="rId11">
        <w:r>
          <w:rPr>
            <w:color w:val="1155CC"/>
            <w:u w:val="single"/>
          </w:rPr>
          <w:t>External reference to Traceability Matrix</w:t>
        </w:r>
      </w:hyperlink>
      <w:r>
        <w:br w:type="page"/>
      </w:r>
    </w:p>
    <w:p w14:paraId="561CDBC9" w14:textId="77777777" w:rsidR="00001BF7" w:rsidRDefault="00115F48">
      <w:pPr>
        <w:pStyle w:val="Heading1"/>
        <w:ind w:left="0"/>
      </w:pPr>
      <w:bookmarkStart w:id="16" w:name="_uov0bk5h9eau" w:colFirst="0" w:colLast="0"/>
      <w:bookmarkEnd w:id="16"/>
      <w:r>
        <w:lastRenderedPageBreak/>
        <w:t>5.2 Context</w:t>
      </w:r>
    </w:p>
    <w:p w14:paraId="2C288E4E" w14:textId="77777777" w:rsidR="00001BF7" w:rsidRDefault="00115F48">
      <w:pPr>
        <w:spacing w:before="240" w:after="240"/>
        <w:ind w:left="0"/>
      </w:pPr>
      <w:r>
        <w:t>According to page 14, section 5.2 of the IEEE 1016-2009 standard, “The Context viewpoint de</w:t>
      </w:r>
      <w:r>
        <w:t xml:space="preserve">picts services provided by a design subject with reference to an explicit context. That context is defined by reference to actors that include users and other stakeholders, which interact with the design subject in its environment.” </w:t>
      </w:r>
    </w:p>
    <w:p w14:paraId="2AE80979" w14:textId="77777777" w:rsidR="00001BF7" w:rsidRDefault="00115F48">
      <w:pPr>
        <w:spacing w:before="240" w:after="240"/>
        <w:ind w:left="0"/>
      </w:pPr>
      <w:r>
        <w:t xml:space="preserve">The context viewpoint </w:t>
      </w:r>
      <w:r>
        <w:t xml:space="preserve">design elements in the </w:t>
      </w:r>
      <w:proofErr w:type="spellStart"/>
      <w:r>
        <w:t>Trailru</w:t>
      </w:r>
      <w:proofErr w:type="spellEnd"/>
      <w:r>
        <w:t xml:space="preserve"> application include use cases, </w:t>
      </w:r>
      <w:proofErr w:type="gramStart"/>
      <w:r>
        <w:t>user</w:t>
      </w:r>
      <w:proofErr w:type="gramEnd"/>
      <w:r>
        <w:t xml:space="preserve"> and information exchange flow (descriptions, charts, etc.), triggers, primary scenarios, alternate scenarios, pre-conditions, and post-conditions.</w:t>
      </w:r>
    </w:p>
    <w:p w14:paraId="22C03735" w14:textId="77777777" w:rsidR="00001BF7" w:rsidRDefault="00115F48">
      <w:pPr>
        <w:spacing w:before="240" w:after="240"/>
        <w:ind w:left="0"/>
      </w:pPr>
      <w:r>
        <w:t>This section contains diagrams and entitie</w:t>
      </w:r>
      <w:r>
        <w:t xml:space="preserve">s that describe different active elements interacting with the design such as users, other </w:t>
      </w:r>
      <w:proofErr w:type="gramStart"/>
      <w:r>
        <w:t>stakeholders</w:t>
      </w:r>
      <w:proofErr w:type="gramEnd"/>
      <w:r>
        <w:t xml:space="preserve"> and external systems (actors) and its associated services (internal behavior outlined in</w:t>
      </w:r>
      <w:hyperlink w:anchor="_36vfiblmgq4q">
        <w:r>
          <w:rPr>
            <w:color w:val="1155CC"/>
            <w:u w:val="single"/>
          </w:rPr>
          <w:t xml:space="preserve"> Section 5.11</w:t>
        </w:r>
      </w:hyperlink>
      <w:r>
        <w:t>) that captures</w:t>
      </w:r>
      <w:r>
        <w:t xml:space="preserve"> flow of information of the context exchanged. </w:t>
      </w:r>
    </w:p>
    <w:p w14:paraId="4312B456" w14:textId="77777777" w:rsidR="00001BF7" w:rsidRDefault="00115F48">
      <w:pPr>
        <w:pStyle w:val="Heading3"/>
      </w:pPr>
      <w:bookmarkStart w:id="17" w:name="51ewvu4x0c8z" w:colFirst="0" w:colLast="0"/>
      <w:bookmarkStart w:id="18" w:name="_br3qkhwkmplo" w:colFirst="0" w:colLast="0"/>
      <w:bookmarkEnd w:id="17"/>
      <w:bookmarkEnd w:id="18"/>
      <w:r>
        <w:t>5.2.1 Keyword search</w:t>
      </w:r>
    </w:p>
    <w:tbl>
      <w:tblPr>
        <w:tblStyle w:val="a3"/>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0889C5A2" w14:textId="77777777">
        <w:trPr>
          <w:trHeight w:val="1548"/>
        </w:trPr>
        <w:tc>
          <w:tcPr>
            <w:tcW w:w="10215" w:type="dxa"/>
            <w:shd w:val="clear" w:color="auto" w:fill="auto"/>
            <w:tcMar>
              <w:top w:w="100" w:type="dxa"/>
              <w:left w:w="100" w:type="dxa"/>
              <w:bottom w:w="100" w:type="dxa"/>
              <w:right w:w="100" w:type="dxa"/>
            </w:tcMar>
          </w:tcPr>
          <w:p w14:paraId="3F9D170B" w14:textId="77777777" w:rsidR="00001BF7" w:rsidRDefault="00115F48">
            <w:pPr>
              <w:ind w:left="0"/>
              <w:jc w:val="center"/>
            </w:pPr>
            <w:r>
              <w:rPr>
                <w:noProof/>
              </w:rPr>
              <w:drawing>
                <wp:inline distT="114300" distB="114300" distL="114300" distR="114300" wp14:anchorId="37CA1008" wp14:editId="5DD5CF42">
                  <wp:extent cx="6267450" cy="901700"/>
                  <wp:effectExtent l="0" t="0" r="0" b="0"/>
                  <wp:docPr id="7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2"/>
                          <a:srcRect/>
                          <a:stretch>
                            <a:fillRect/>
                          </a:stretch>
                        </pic:blipFill>
                        <pic:spPr>
                          <a:xfrm>
                            <a:off x="0" y="0"/>
                            <a:ext cx="6267450" cy="901700"/>
                          </a:xfrm>
                          <a:prstGeom prst="rect">
                            <a:avLst/>
                          </a:prstGeom>
                          <a:ln/>
                        </pic:spPr>
                      </pic:pic>
                    </a:graphicData>
                  </a:graphic>
                </wp:inline>
              </w:drawing>
            </w:r>
          </w:p>
        </w:tc>
      </w:tr>
      <w:tr w:rsidR="00001BF7" w14:paraId="5C744DD7" w14:textId="77777777">
        <w:tc>
          <w:tcPr>
            <w:tcW w:w="10215" w:type="dxa"/>
            <w:shd w:val="clear" w:color="auto" w:fill="auto"/>
            <w:tcMar>
              <w:top w:w="100" w:type="dxa"/>
              <w:left w:w="100" w:type="dxa"/>
              <w:bottom w:w="100" w:type="dxa"/>
              <w:right w:w="100" w:type="dxa"/>
            </w:tcMar>
          </w:tcPr>
          <w:p w14:paraId="286F9A04" w14:textId="77777777" w:rsidR="00001BF7" w:rsidRDefault="00115F48">
            <w:pPr>
              <w:widowControl w:val="0"/>
              <w:pBdr>
                <w:top w:val="nil"/>
                <w:left w:val="nil"/>
                <w:bottom w:val="nil"/>
                <w:right w:val="nil"/>
                <w:between w:val="nil"/>
              </w:pBdr>
              <w:spacing w:after="0" w:line="240" w:lineRule="auto"/>
              <w:ind w:left="0"/>
              <w:rPr>
                <w:i/>
              </w:rPr>
            </w:pPr>
            <w:bookmarkStart w:id="19" w:name="ixaideytlk8f" w:colFirst="0" w:colLast="0"/>
            <w:bookmarkEnd w:id="19"/>
            <w:r>
              <w:rPr>
                <w:i/>
              </w:rPr>
              <w:t>Figure 5.2.1.1: Keyword Search Diagram</w:t>
            </w:r>
          </w:p>
        </w:tc>
      </w:tr>
    </w:tbl>
    <w:p w14:paraId="74DB0865" w14:textId="77777777" w:rsidR="00001BF7" w:rsidRDefault="00001BF7">
      <w:pPr>
        <w:jc w:val="center"/>
      </w:pPr>
    </w:p>
    <w:tbl>
      <w:tblPr>
        <w:tblStyle w:val="a4"/>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2C54DB6F" w14:textId="77777777">
        <w:tc>
          <w:tcPr>
            <w:tcW w:w="2235" w:type="dxa"/>
            <w:shd w:val="clear" w:color="auto" w:fill="auto"/>
            <w:tcMar>
              <w:top w:w="100" w:type="dxa"/>
              <w:left w:w="100" w:type="dxa"/>
              <w:bottom w:w="100" w:type="dxa"/>
              <w:right w:w="100" w:type="dxa"/>
            </w:tcMar>
          </w:tcPr>
          <w:p w14:paraId="11DDFBFC"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0C18BE9A" w14:textId="77777777" w:rsidR="00001BF7" w:rsidRDefault="00115F48">
            <w:pPr>
              <w:widowControl w:val="0"/>
              <w:spacing w:after="0" w:line="240" w:lineRule="auto"/>
              <w:ind w:left="0"/>
              <w:rPr>
                <w:sz w:val="22"/>
                <w:szCs w:val="22"/>
              </w:rPr>
            </w:pPr>
            <w:r>
              <w:rPr>
                <w:sz w:val="22"/>
                <w:szCs w:val="22"/>
              </w:rPr>
              <w:t xml:space="preserve">A text box where the user can input keywords and the system </w:t>
            </w:r>
            <w:proofErr w:type="gramStart"/>
            <w:r>
              <w:rPr>
                <w:sz w:val="22"/>
                <w:szCs w:val="22"/>
              </w:rPr>
              <w:t>returns back</w:t>
            </w:r>
            <w:proofErr w:type="gramEnd"/>
            <w:r>
              <w:rPr>
                <w:sz w:val="22"/>
                <w:szCs w:val="22"/>
              </w:rPr>
              <w:t xml:space="preserve"> a list of matches.</w:t>
            </w:r>
          </w:p>
        </w:tc>
      </w:tr>
      <w:tr w:rsidR="00001BF7" w14:paraId="3D1434A1" w14:textId="77777777">
        <w:tc>
          <w:tcPr>
            <w:tcW w:w="2235" w:type="dxa"/>
            <w:shd w:val="clear" w:color="auto" w:fill="auto"/>
            <w:tcMar>
              <w:top w:w="100" w:type="dxa"/>
              <w:left w:w="100" w:type="dxa"/>
              <w:bottom w:w="100" w:type="dxa"/>
              <w:right w:w="100" w:type="dxa"/>
            </w:tcMar>
          </w:tcPr>
          <w:p w14:paraId="4E7301B9"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2D15EC3A" w14:textId="77777777" w:rsidR="00001BF7" w:rsidRDefault="00115F48">
            <w:pPr>
              <w:widowControl w:val="0"/>
              <w:spacing w:after="0" w:line="240" w:lineRule="auto"/>
              <w:ind w:left="0"/>
              <w:rPr>
                <w:sz w:val="22"/>
                <w:szCs w:val="22"/>
              </w:rPr>
            </w:pPr>
            <w:r>
              <w:rPr>
                <w:sz w:val="22"/>
                <w:szCs w:val="22"/>
              </w:rPr>
              <w:t>User</w:t>
            </w:r>
          </w:p>
        </w:tc>
      </w:tr>
      <w:tr w:rsidR="00001BF7" w14:paraId="184734AE" w14:textId="77777777">
        <w:tc>
          <w:tcPr>
            <w:tcW w:w="2235" w:type="dxa"/>
            <w:shd w:val="clear" w:color="auto" w:fill="auto"/>
            <w:tcMar>
              <w:top w:w="100" w:type="dxa"/>
              <w:left w:w="100" w:type="dxa"/>
              <w:bottom w:w="100" w:type="dxa"/>
              <w:right w:w="100" w:type="dxa"/>
            </w:tcMar>
          </w:tcPr>
          <w:p w14:paraId="4B33C9DF"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1CD4517F" w14:textId="77777777" w:rsidR="00001BF7" w:rsidRDefault="00115F48">
            <w:pPr>
              <w:widowControl w:val="0"/>
              <w:spacing w:after="0" w:line="240" w:lineRule="auto"/>
              <w:ind w:left="0"/>
              <w:rPr>
                <w:sz w:val="22"/>
                <w:szCs w:val="22"/>
              </w:rPr>
            </w:pPr>
            <w:r>
              <w:rPr>
                <w:sz w:val="22"/>
                <w:szCs w:val="22"/>
              </w:rPr>
              <w:t>The user interacts with the keyword search icon on the home screen</w:t>
            </w:r>
          </w:p>
        </w:tc>
      </w:tr>
      <w:tr w:rsidR="00001BF7" w14:paraId="4FB11F76" w14:textId="77777777">
        <w:trPr>
          <w:trHeight w:val="419"/>
        </w:trPr>
        <w:tc>
          <w:tcPr>
            <w:tcW w:w="2235" w:type="dxa"/>
            <w:shd w:val="clear" w:color="auto" w:fill="auto"/>
            <w:tcMar>
              <w:top w:w="100" w:type="dxa"/>
              <w:left w:w="100" w:type="dxa"/>
              <w:bottom w:w="100" w:type="dxa"/>
              <w:right w:w="100" w:type="dxa"/>
            </w:tcMar>
          </w:tcPr>
          <w:p w14:paraId="7EBCABE2"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271AF18B" w14:textId="77777777" w:rsidR="00001BF7" w:rsidRDefault="00115F48">
            <w:pPr>
              <w:spacing w:after="0" w:line="240" w:lineRule="auto"/>
              <w:ind w:left="0"/>
            </w:pPr>
            <w:hyperlink r:id="rId13" w:anchor="heading=h.6o0fo4387r79">
              <w:r>
                <w:rPr>
                  <w:color w:val="1155CC"/>
                  <w:u w:val="single"/>
                </w:rPr>
                <w:t>SRS 1.2.1</w:t>
              </w:r>
            </w:hyperlink>
          </w:p>
        </w:tc>
      </w:tr>
      <w:tr w:rsidR="00001BF7" w14:paraId="7FFC08D9" w14:textId="77777777">
        <w:trPr>
          <w:trHeight w:val="419"/>
        </w:trPr>
        <w:tc>
          <w:tcPr>
            <w:tcW w:w="2235" w:type="dxa"/>
            <w:shd w:val="clear" w:color="auto" w:fill="auto"/>
            <w:tcMar>
              <w:top w:w="100" w:type="dxa"/>
              <w:left w:w="100" w:type="dxa"/>
              <w:bottom w:w="100" w:type="dxa"/>
              <w:right w:w="100" w:type="dxa"/>
            </w:tcMar>
          </w:tcPr>
          <w:p w14:paraId="5910D406"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75A2C211" w14:textId="77777777" w:rsidR="00001BF7" w:rsidRDefault="00115F48">
            <w:pPr>
              <w:spacing w:after="0" w:line="240" w:lineRule="auto"/>
              <w:ind w:left="0"/>
            </w:pPr>
            <w:hyperlink r:id="rId14" w:anchor="heading=h.u8tczi">
              <w:r>
                <w:rPr>
                  <w:color w:val="1155CC"/>
                  <w:sz w:val="22"/>
                  <w:szCs w:val="22"/>
                  <w:u w:val="single"/>
                </w:rPr>
                <w:t>SDD 5.8.1.1</w:t>
              </w:r>
            </w:hyperlink>
            <w:r>
              <w:rPr>
                <w:sz w:val="22"/>
                <w:szCs w:val="22"/>
              </w:rPr>
              <w:t xml:space="preserve">, </w:t>
            </w:r>
            <w:hyperlink r:id="rId15" w:anchor="heading=h.14hx32g">
              <w:r>
                <w:rPr>
                  <w:color w:val="1155CC"/>
                  <w:sz w:val="22"/>
                  <w:szCs w:val="22"/>
                  <w:u w:val="single"/>
                </w:rPr>
                <w:t>SDD 5.12.2</w:t>
              </w:r>
            </w:hyperlink>
          </w:p>
        </w:tc>
      </w:tr>
    </w:tbl>
    <w:p w14:paraId="02EC64A5" w14:textId="77777777" w:rsidR="00001BF7" w:rsidRDefault="00001BF7">
      <w:pPr>
        <w:pStyle w:val="Heading5"/>
        <w:ind w:left="0"/>
      </w:pPr>
      <w:bookmarkStart w:id="20" w:name="_2nmhg8ka3neh" w:colFirst="0" w:colLast="0"/>
      <w:bookmarkEnd w:id="20"/>
    </w:p>
    <w:p w14:paraId="41DDD280" w14:textId="77777777" w:rsidR="00001BF7" w:rsidRDefault="00115F48">
      <w:pPr>
        <w:pStyle w:val="Heading3"/>
      </w:pPr>
      <w:bookmarkStart w:id="21" w:name="po6taq4qglxp" w:colFirst="0" w:colLast="0"/>
      <w:bookmarkStart w:id="22" w:name="_zfvrkoigub99" w:colFirst="0" w:colLast="0"/>
      <w:bookmarkEnd w:id="21"/>
      <w:bookmarkEnd w:id="22"/>
      <w:r>
        <w:t>5</w:t>
      </w:r>
      <w:r>
        <w:t>.2.2 Hike recommendations</w:t>
      </w:r>
    </w:p>
    <w:tbl>
      <w:tblPr>
        <w:tblStyle w:val="a5"/>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6148CEF5" w14:textId="77777777">
        <w:trPr>
          <w:trHeight w:val="1548"/>
        </w:trPr>
        <w:tc>
          <w:tcPr>
            <w:tcW w:w="10170" w:type="dxa"/>
            <w:shd w:val="clear" w:color="auto" w:fill="auto"/>
            <w:tcMar>
              <w:top w:w="100" w:type="dxa"/>
              <w:left w:w="100" w:type="dxa"/>
              <w:bottom w:w="100" w:type="dxa"/>
              <w:right w:w="100" w:type="dxa"/>
            </w:tcMar>
          </w:tcPr>
          <w:p w14:paraId="75E15A0E" w14:textId="77777777" w:rsidR="00001BF7" w:rsidRDefault="00115F48">
            <w:pPr>
              <w:jc w:val="center"/>
            </w:pPr>
            <w:r>
              <w:rPr>
                <w:noProof/>
              </w:rPr>
              <w:drawing>
                <wp:inline distT="114300" distB="114300" distL="114300" distR="114300" wp14:anchorId="6E7CF456" wp14:editId="4AB66D85">
                  <wp:extent cx="2976563" cy="2034512"/>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
                          <a:srcRect/>
                          <a:stretch>
                            <a:fillRect/>
                          </a:stretch>
                        </pic:blipFill>
                        <pic:spPr>
                          <a:xfrm>
                            <a:off x="0" y="0"/>
                            <a:ext cx="2976563" cy="2034512"/>
                          </a:xfrm>
                          <a:prstGeom prst="rect">
                            <a:avLst/>
                          </a:prstGeom>
                          <a:ln/>
                        </pic:spPr>
                      </pic:pic>
                    </a:graphicData>
                  </a:graphic>
                </wp:inline>
              </w:drawing>
            </w:r>
          </w:p>
        </w:tc>
      </w:tr>
      <w:tr w:rsidR="00001BF7" w14:paraId="2FC2109F" w14:textId="77777777">
        <w:tc>
          <w:tcPr>
            <w:tcW w:w="10170" w:type="dxa"/>
            <w:shd w:val="clear" w:color="auto" w:fill="auto"/>
            <w:tcMar>
              <w:top w:w="100" w:type="dxa"/>
              <w:left w:w="100" w:type="dxa"/>
              <w:bottom w:w="100" w:type="dxa"/>
              <w:right w:w="100" w:type="dxa"/>
            </w:tcMar>
          </w:tcPr>
          <w:p w14:paraId="41388138" w14:textId="77777777" w:rsidR="00001BF7" w:rsidRDefault="00115F48">
            <w:pPr>
              <w:widowControl w:val="0"/>
              <w:spacing w:after="0" w:line="240" w:lineRule="auto"/>
              <w:ind w:left="0"/>
              <w:rPr>
                <w:i/>
              </w:rPr>
            </w:pPr>
            <w:bookmarkStart w:id="23" w:name="2qg4a6h4pj5a" w:colFirst="0" w:colLast="0"/>
            <w:bookmarkEnd w:id="23"/>
            <w:r>
              <w:rPr>
                <w:i/>
              </w:rPr>
              <w:t>Figure 5.2.2.1 Hike Recommendations Diagram</w:t>
            </w:r>
          </w:p>
        </w:tc>
      </w:tr>
    </w:tbl>
    <w:p w14:paraId="43045DFB" w14:textId="77777777" w:rsidR="00001BF7" w:rsidRDefault="00001BF7">
      <w:pPr>
        <w:jc w:val="center"/>
        <w:rPr>
          <w:sz w:val="18"/>
          <w:szCs w:val="18"/>
        </w:rPr>
      </w:pPr>
    </w:p>
    <w:tbl>
      <w:tblPr>
        <w:tblStyle w:val="a6"/>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7585CA0A" w14:textId="77777777">
        <w:trPr>
          <w:jc w:val="center"/>
        </w:trPr>
        <w:tc>
          <w:tcPr>
            <w:tcW w:w="2235" w:type="dxa"/>
            <w:shd w:val="clear" w:color="auto" w:fill="auto"/>
            <w:tcMar>
              <w:top w:w="100" w:type="dxa"/>
              <w:left w:w="100" w:type="dxa"/>
              <w:bottom w:w="100" w:type="dxa"/>
              <w:right w:w="100" w:type="dxa"/>
            </w:tcMar>
          </w:tcPr>
          <w:p w14:paraId="19964532"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34E94EEE" w14:textId="77777777" w:rsidR="00001BF7" w:rsidRDefault="00115F48">
            <w:pPr>
              <w:spacing w:after="0" w:line="240" w:lineRule="auto"/>
              <w:ind w:left="0"/>
              <w:rPr>
                <w:sz w:val="22"/>
                <w:szCs w:val="22"/>
              </w:rPr>
            </w:pPr>
            <w:r>
              <w:rPr>
                <w:sz w:val="22"/>
                <w:szCs w:val="22"/>
              </w:rPr>
              <w:t xml:space="preserve">Ability of the app to list hikes that might be enjoyable based on the </w:t>
            </w:r>
            <w:proofErr w:type="gramStart"/>
            <w:r>
              <w:rPr>
                <w:sz w:val="22"/>
                <w:szCs w:val="22"/>
              </w:rPr>
              <w:t>users</w:t>
            </w:r>
            <w:proofErr w:type="gramEnd"/>
            <w:r>
              <w:rPr>
                <w:sz w:val="22"/>
                <w:szCs w:val="22"/>
              </w:rPr>
              <w:t xml:space="preserve"> previous hikes and liked hikes</w:t>
            </w:r>
          </w:p>
        </w:tc>
      </w:tr>
      <w:tr w:rsidR="00001BF7" w14:paraId="72208AF9" w14:textId="77777777">
        <w:trPr>
          <w:jc w:val="center"/>
        </w:trPr>
        <w:tc>
          <w:tcPr>
            <w:tcW w:w="2235" w:type="dxa"/>
            <w:shd w:val="clear" w:color="auto" w:fill="auto"/>
            <w:tcMar>
              <w:top w:w="100" w:type="dxa"/>
              <w:left w:w="100" w:type="dxa"/>
              <w:bottom w:w="100" w:type="dxa"/>
              <w:right w:w="100" w:type="dxa"/>
            </w:tcMar>
          </w:tcPr>
          <w:p w14:paraId="28A4C9B6"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54DB0A22" w14:textId="77777777" w:rsidR="00001BF7" w:rsidRDefault="00115F48">
            <w:pPr>
              <w:widowControl w:val="0"/>
              <w:spacing w:after="0" w:line="240" w:lineRule="auto"/>
              <w:ind w:left="0"/>
              <w:rPr>
                <w:sz w:val="22"/>
                <w:szCs w:val="22"/>
              </w:rPr>
            </w:pPr>
            <w:r>
              <w:rPr>
                <w:sz w:val="22"/>
                <w:szCs w:val="22"/>
              </w:rPr>
              <w:t>User</w:t>
            </w:r>
          </w:p>
        </w:tc>
      </w:tr>
      <w:tr w:rsidR="00001BF7" w14:paraId="5F51BF7C" w14:textId="77777777">
        <w:trPr>
          <w:jc w:val="center"/>
        </w:trPr>
        <w:tc>
          <w:tcPr>
            <w:tcW w:w="2235" w:type="dxa"/>
            <w:shd w:val="clear" w:color="auto" w:fill="auto"/>
            <w:tcMar>
              <w:top w:w="100" w:type="dxa"/>
              <w:left w:w="100" w:type="dxa"/>
              <w:bottom w:w="100" w:type="dxa"/>
              <w:right w:w="100" w:type="dxa"/>
            </w:tcMar>
          </w:tcPr>
          <w:p w14:paraId="65805D61"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088B33E0" w14:textId="77777777" w:rsidR="00001BF7" w:rsidRDefault="00115F48">
            <w:pPr>
              <w:widowControl w:val="0"/>
              <w:spacing w:after="0" w:line="240" w:lineRule="auto"/>
              <w:ind w:left="0"/>
              <w:rPr>
                <w:sz w:val="22"/>
                <w:szCs w:val="22"/>
              </w:rPr>
            </w:pPr>
            <w:r>
              <w:rPr>
                <w:sz w:val="22"/>
                <w:szCs w:val="22"/>
              </w:rPr>
              <w:t>User views hikes and suggestions are automatically shown to user</w:t>
            </w:r>
          </w:p>
        </w:tc>
      </w:tr>
      <w:tr w:rsidR="00001BF7" w14:paraId="3686D567" w14:textId="77777777">
        <w:trPr>
          <w:jc w:val="center"/>
        </w:trPr>
        <w:tc>
          <w:tcPr>
            <w:tcW w:w="2235" w:type="dxa"/>
            <w:shd w:val="clear" w:color="auto" w:fill="auto"/>
            <w:tcMar>
              <w:top w:w="100" w:type="dxa"/>
              <w:left w:w="100" w:type="dxa"/>
              <w:bottom w:w="100" w:type="dxa"/>
              <w:right w:w="100" w:type="dxa"/>
            </w:tcMar>
          </w:tcPr>
          <w:p w14:paraId="5E2BF134" w14:textId="77777777" w:rsidR="00001BF7" w:rsidRDefault="00115F48">
            <w:pPr>
              <w:widowControl w:val="0"/>
              <w:spacing w:after="0" w:line="240" w:lineRule="auto"/>
              <w:ind w:left="0"/>
              <w:rPr>
                <w:sz w:val="22"/>
                <w:szCs w:val="22"/>
              </w:rPr>
            </w:pPr>
            <w:r>
              <w:rPr>
                <w:sz w:val="22"/>
                <w:szCs w:val="22"/>
              </w:rPr>
              <w:t>Pre-Conditions</w:t>
            </w:r>
          </w:p>
        </w:tc>
        <w:tc>
          <w:tcPr>
            <w:tcW w:w="7125" w:type="dxa"/>
            <w:shd w:val="clear" w:color="auto" w:fill="auto"/>
            <w:tcMar>
              <w:top w:w="100" w:type="dxa"/>
              <w:left w:w="100" w:type="dxa"/>
              <w:bottom w:w="100" w:type="dxa"/>
              <w:right w:w="100" w:type="dxa"/>
            </w:tcMar>
          </w:tcPr>
          <w:p w14:paraId="56D14D14" w14:textId="77777777" w:rsidR="00001BF7" w:rsidRDefault="00115F48">
            <w:pPr>
              <w:widowControl w:val="0"/>
              <w:spacing w:after="0" w:line="240" w:lineRule="auto"/>
              <w:ind w:left="0"/>
              <w:rPr>
                <w:sz w:val="22"/>
                <w:szCs w:val="22"/>
              </w:rPr>
            </w:pPr>
            <w:r>
              <w:rPr>
                <w:sz w:val="22"/>
                <w:szCs w:val="22"/>
              </w:rPr>
              <w:t>There is a base of past hikes liked by</w:t>
            </w:r>
            <w:r>
              <w:rPr>
                <w:sz w:val="22"/>
                <w:szCs w:val="22"/>
              </w:rPr>
              <w:t xml:space="preserve"> the user</w:t>
            </w:r>
          </w:p>
        </w:tc>
      </w:tr>
      <w:tr w:rsidR="00001BF7" w14:paraId="3C533720" w14:textId="77777777">
        <w:trPr>
          <w:jc w:val="center"/>
        </w:trPr>
        <w:tc>
          <w:tcPr>
            <w:tcW w:w="2235" w:type="dxa"/>
            <w:shd w:val="clear" w:color="auto" w:fill="auto"/>
            <w:tcMar>
              <w:top w:w="100" w:type="dxa"/>
              <w:left w:w="100" w:type="dxa"/>
              <w:bottom w:w="100" w:type="dxa"/>
              <w:right w:w="100" w:type="dxa"/>
            </w:tcMar>
          </w:tcPr>
          <w:p w14:paraId="6DB5A1CA" w14:textId="77777777" w:rsidR="00001BF7" w:rsidRDefault="00115F48">
            <w:pPr>
              <w:widowControl w:val="0"/>
              <w:spacing w:after="0" w:line="240" w:lineRule="auto"/>
              <w:ind w:left="0"/>
              <w:rPr>
                <w:sz w:val="22"/>
                <w:szCs w:val="22"/>
              </w:rPr>
            </w:pPr>
            <w:r>
              <w:rPr>
                <w:sz w:val="22"/>
                <w:szCs w:val="22"/>
              </w:rPr>
              <w:t>Assumptions</w:t>
            </w:r>
          </w:p>
        </w:tc>
        <w:tc>
          <w:tcPr>
            <w:tcW w:w="7125" w:type="dxa"/>
            <w:shd w:val="clear" w:color="auto" w:fill="auto"/>
            <w:tcMar>
              <w:top w:w="100" w:type="dxa"/>
              <w:left w:w="100" w:type="dxa"/>
              <w:bottom w:w="100" w:type="dxa"/>
              <w:right w:w="100" w:type="dxa"/>
            </w:tcMar>
          </w:tcPr>
          <w:p w14:paraId="6C0CA643" w14:textId="77777777" w:rsidR="00001BF7" w:rsidRDefault="00115F48">
            <w:pPr>
              <w:widowControl w:val="0"/>
              <w:spacing w:after="0" w:line="240" w:lineRule="auto"/>
              <w:ind w:left="0"/>
              <w:rPr>
                <w:sz w:val="22"/>
                <w:szCs w:val="22"/>
              </w:rPr>
            </w:pPr>
            <w:r>
              <w:rPr>
                <w:sz w:val="22"/>
                <w:szCs w:val="22"/>
              </w:rPr>
              <w:t>The user has liked hikes in the database</w:t>
            </w:r>
          </w:p>
        </w:tc>
      </w:tr>
      <w:tr w:rsidR="00001BF7" w14:paraId="4EDE3DC5" w14:textId="77777777">
        <w:trPr>
          <w:jc w:val="center"/>
        </w:trPr>
        <w:tc>
          <w:tcPr>
            <w:tcW w:w="2235" w:type="dxa"/>
            <w:shd w:val="clear" w:color="auto" w:fill="auto"/>
            <w:tcMar>
              <w:top w:w="100" w:type="dxa"/>
              <w:left w:w="100" w:type="dxa"/>
              <w:bottom w:w="100" w:type="dxa"/>
              <w:right w:w="100" w:type="dxa"/>
            </w:tcMar>
          </w:tcPr>
          <w:p w14:paraId="5F7697EC"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63AF15A5" w14:textId="77777777" w:rsidR="00001BF7" w:rsidRDefault="00115F48">
            <w:pPr>
              <w:widowControl w:val="0"/>
              <w:spacing w:after="0" w:line="240" w:lineRule="auto"/>
              <w:ind w:left="0"/>
              <w:rPr>
                <w:sz w:val="22"/>
                <w:szCs w:val="22"/>
              </w:rPr>
            </w:pPr>
            <w:hyperlink r:id="rId17" w:anchor="heading=h.6o0fo4387r79">
              <w:r>
                <w:rPr>
                  <w:color w:val="1155CC"/>
                  <w:sz w:val="22"/>
                  <w:szCs w:val="22"/>
                  <w:u w:val="single"/>
                </w:rPr>
                <w:t>SRS 1.2.2</w:t>
              </w:r>
            </w:hyperlink>
            <w:r>
              <w:rPr>
                <w:sz w:val="22"/>
                <w:szCs w:val="22"/>
              </w:rPr>
              <w:t xml:space="preserve">, </w:t>
            </w:r>
            <w:hyperlink r:id="rId18" w:anchor="heading=h.6o0fo4387r79">
              <w:r>
                <w:rPr>
                  <w:color w:val="1155CC"/>
                  <w:sz w:val="22"/>
                  <w:szCs w:val="22"/>
                  <w:u w:val="single"/>
                </w:rPr>
                <w:t>SRS 3.2.7</w:t>
              </w:r>
            </w:hyperlink>
            <w:r>
              <w:rPr>
                <w:sz w:val="22"/>
                <w:szCs w:val="22"/>
              </w:rPr>
              <w:t xml:space="preserve">, </w:t>
            </w:r>
            <w:hyperlink r:id="rId19" w:anchor="heading=h.6o0fo4387r79">
              <w:r>
                <w:rPr>
                  <w:color w:val="1155CC"/>
                  <w:sz w:val="22"/>
                  <w:szCs w:val="22"/>
                  <w:u w:val="single"/>
                </w:rPr>
                <w:t>SRS 3.4.6</w:t>
              </w:r>
            </w:hyperlink>
          </w:p>
        </w:tc>
      </w:tr>
      <w:tr w:rsidR="00001BF7" w14:paraId="665E1BD6" w14:textId="77777777">
        <w:trPr>
          <w:jc w:val="center"/>
        </w:trPr>
        <w:tc>
          <w:tcPr>
            <w:tcW w:w="2235" w:type="dxa"/>
            <w:shd w:val="clear" w:color="auto" w:fill="auto"/>
            <w:tcMar>
              <w:top w:w="100" w:type="dxa"/>
              <w:left w:w="100" w:type="dxa"/>
              <w:bottom w:w="100" w:type="dxa"/>
              <w:right w:w="100" w:type="dxa"/>
            </w:tcMar>
          </w:tcPr>
          <w:p w14:paraId="3EF49ECF"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497D48C9" w14:textId="77777777" w:rsidR="00001BF7" w:rsidRDefault="00115F48">
            <w:pPr>
              <w:spacing w:after="0" w:line="240" w:lineRule="auto"/>
              <w:ind w:left="0"/>
              <w:rPr>
                <w:sz w:val="22"/>
                <w:szCs w:val="22"/>
              </w:rPr>
            </w:pPr>
            <w:hyperlink r:id="rId20" w:anchor="heading=h.u8tczi">
              <w:r>
                <w:rPr>
                  <w:color w:val="1155CC"/>
                  <w:sz w:val="22"/>
                  <w:szCs w:val="22"/>
                  <w:u w:val="single"/>
                </w:rPr>
                <w:t>SDD 5.8.1.1.2</w:t>
              </w:r>
            </w:hyperlink>
            <w:r>
              <w:rPr>
                <w:sz w:val="22"/>
                <w:szCs w:val="22"/>
              </w:rPr>
              <w:t xml:space="preserve">, </w:t>
            </w:r>
            <w:hyperlink r:id="rId21" w:anchor="heading=h.26sx1u5">
              <w:r>
                <w:rPr>
                  <w:color w:val="1155CC"/>
                  <w:sz w:val="22"/>
                  <w:szCs w:val="22"/>
                  <w:u w:val="single"/>
                </w:rPr>
                <w:t>SDD 5.10.1.2</w:t>
              </w:r>
            </w:hyperlink>
            <w:r>
              <w:rPr>
                <w:sz w:val="22"/>
                <w:szCs w:val="22"/>
              </w:rPr>
              <w:t xml:space="preserve">, </w:t>
            </w:r>
            <w:hyperlink r:id="rId22" w:anchor="heading=h.3b2epr8">
              <w:r>
                <w:rPr>
                  <w:color w:val="1155CC"/>
                  <w:sz w:val="22"/>
                  <w:szCs w:val="22"/>
                  <w:u w:val="single"/>
                </w:rPr>
                <w:t>SDD 5.11.2.2</w:t>
              </w:r>
            </w:hyperlink>
            <w:r>
              <w:rPr>
                <w:sz w:val="22"/>
                <w:szCs w:val="22"/>
              </w:rPr>
              <w:t xml:space="preserve">, </w:t>
            </w:r>
            <w:hyperlink r:id="rId23" w:anchor="heading=h.14hx32g">
              <w:r>
                <w:rPr>
                  <w:color w:val="1155CC"/>
                  <w:sz w:val="22"/>
                  <w:szCs w:val="22"/>
                  <w:u w:val="single"/>
                </w:rPr>
                <w:t>SDD 5.12.1</w:t>
              </w:r>
            </w:hyperlink>
          </w:p>
        </w:tc>
      </w:tr>
    </w:tbl>
    <w:p w14:paraId="435ED242" w14:textId="77777777" w:rsidR="00001BF7" w:rsidRDefault="00001BF7">
      <w:pPr>
        <w:ind w:left="0"/>
      </w:pPr>
    </w:p>
    <w:p w14:paraId="27B50EF0" w14:textId="77777777" w:rsidR="00001BF7" w:rsidRDefault="00115F48">
      <w:pPr>
        <w:pStyle w:val="Heading3"/>
      </w:pPr>
      <w:bookmarkStart w:id="24" w:name="1ri48hfthxmc" w:colFirst="0" w:colLast="0"/>
      <w:bookmarkStart w:id="25" w:name="_ffto4nejq7xd" w:colFirst="0" w:colLast="0"/>
      <w:bookmarkEnd w:id="24"/>
      <w:bookmarkEnd w:id="25"/>
      <w:r>
        <w:lastRenderedPageBreak/>
        <w:t>5.2.3 Check Hiker traffic</w:t>
      </w:r>
    </w:p>
    <w:tbl>
      <w:tblPr>
        <w:tblStyle w:val="a7"/>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7FCD4895" w14:textId="77777777">
        <w:trPr>
          <w:trHeight w:val="1548"/>
        </w:trPr>
        <w:tc>
          <w:tcPr>
            <w:tcW w:w="10170" w:type="dxa"/>
            <w:shd w:val="clear" w:color="auto" w:fill="auto"/>
            <w:tcMar>
              <w:top w:w="100" w:type="dxa"/>
              <w:left w:w="100" w:type="dxa"/>
              <w:bottom w:w="100" w:type="dxa"/>
              <w:right w:w="100" w:type="dxa"/>
            </w:tcMar>
          </w:tcPr>
          <w:p w14:paraId="680AC24F" w14:textId="77777777" w:rsidR="00001BF7" w:rsidRDefault="00115F48">
            <w:pPr>
              <w:pStyle w:val="Heading3"/>
              <w:ind w:left="0"/>
            </w:pPr>
            <w:bookmarkStart w:id="26" w:name="_j04wx2wv9cks" w:colFirst="0" w:colLast="0"/>
            <w:bookmarkEnd w:id="26"/>
            <w:r>
              <w:rPr>
                <w:noProof/>
              </w:rPr>
              <w:drawing>
                <wp:inline distT="114300" distB="114300" distL="114300" distR="114300" wp14:anchorId="53945EE8" wp14:editId="7E09D114">
                  <wp:extent cx="6324600" cy="1003300"/>
                  <wp:effectExtent l="0" t="0" r="0" b="0"/>
                  <wp:docPr id="2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a:srcRect/>
                          <a:stretch>
                            <a:fillRect/>
                          </a:stretch>
                        </pic:blipFill>
                        <pic:spPr>
                          <a:xfrm>
                            <a:off x="0" y="0"/>
                            <a:ext cx="6324600" cy="1003300"/>
                          </a:xfrm>
                          <a:prstGeom prst="rect">
                            <a:avLst/>
                          </a:prstGeom>
                          <a:ln/>
                        </pic:spPr>
                      </pic:pic>
                    </a:graphicData>
                  </a:graphic>
                </wp:inline>
              </w:drawing>
            </w:r>
          </w:p>
        </w:tc>
      </w:tr>
      <w:tr w:rsidR="00001BF7" w14:paraId="5194B375" w14:textId="77777777">
        <w:tc>
          <w:tcPr>
            <w:tcW w:w="10170" w:type="dxa"/>
            <w:shd w:val="clear" w:color="auto" w:fill="auto"/>
            <w:tcMar>
              <w:top w:w="100" w:type="dxa"/>
              <w:left w:w="100" w:type="dxa"/>
              <w:bottom w:w="100" w:type="dxa"/>
              <w:right w:w="100" w:type="dxa"/>
            </w:tcMar>
          </w:tcPr>
          <w:p w14:paraId="01666DF3" w14:textId="77777777" w:rsidR="00001BF7" w:rsidRDefault="00115F48">
            <w:pPr>
              <w:widowControl w:val="0"/>
              <w:spacing w:after="0" w:line="240" w:lineRule="auto"/>
              <w:ind w:left="0"/>
              <w:rPr>
                <w:i/>
              </w:rPr>
            </w:pPr>
            <w:bookmarkStart w:id="27" w:name="7f971fyosq32" w:colFirst="0" w:colLast="0"/>
            <w:bookmarkEnd w:id="27"/>
            <w:r>
              <w:rPr>
                <w:i/>
              </w:rPr>
              <w:t>Figure 5.2.3.1 Check Hiker Traffic Diagram</w:t>
            </w:r>
          </w:p>
        </w:tc>
      </w:tr>
    </w:tbl>
    <w:p w14:paraId="50B5617A" w14:textId="77777777" w:rsidR="00001BF7" w:rsidRDefault="00001BF7">
      <w:pPr>
        <w:jc w:val="center"/>
      </w:pPr>
    </w:p>
    <w:tbl>
      <w:tblPr>
        <w:tblStyle w:val="a8"/>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25556E4D" w14:textId="77777777">
        <w:tc>
          <w:tcPr>
            <w:tcW w:w="2235" w:type="dxa"/>
            <w:shd w:val="clear" w:color="auto" w:fill="auto"/>
            <w:tcMar>
              <w:top w:w="100" w:type="dxa"/>
              <w:left w:w="100" w:type="dxa"/>
              <w:bottom w:w="100" w:type="dxa"/>
              <w:right w:w="100" w:type="dxa"/>
            </w:tcMar>
          </w:tcPr>
          <w:p w14:paraId="59695FAF"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3A8898A9" w14:textId="77777777" w:rsidR="00001BF7" w:rsidRDefault="00115F48">
            <w:pPr>
              <w:widowControl w:val="0"/>
              <w:spacing w:after="0" w:line="240" w:lineRule="auto"/>
              <w:ind w:left="0"/>
              <w:rPr>
                <w:sz w:val="22"/>
                <w:szCs w:val="22"/>
              </w:rPr>
            </w:pPr>
            <w:r>
              <w:rPr>
                <w:sz w:val="22"/>
                <w:szCs w:val="22"/>
              </w:rPr>
              <w:t xml:space="preserve">A screen that lists how popular and </w:t>
            </w:r>
            <w:proofErr w:type="spellStart"/>
            <w:r>
              <w:rPr>
                <w:sz w:val="22"/>
                <w:szCs w:val="22"/>
              </w:rPr>
              <w:t>well traveled</w:t>
            </w:r>
            <w:proofErr w:type="spellEnd"/>
            <w:r>
              <w:rPr>
                <w:sz w:val="22"/>
                <w:szCs w:val="22"/>
              </w:rPr>
              <w:t xml:space="preserve"> the hike is.</w:t>
            </w:r>
          </w:p>
        </w:tc>
      </w:tr>
      <w:tr w:rsidR="00001BF7" w14:paraId="1774FE4F" w14:textId="77777777">
        <w:tc>
          <w:tcPr>
            <w:tcW w:w="2235" w:type="dxa"/>
            <w:shd w:val="clear" w:color="auto" w:fill="auto"/>
            <w:tcMar>
              <w:top w:w="100" w:type="dxa"/>
              <w:left w:w="100" w:type="dxa"/>
              <w:bottom w:w="100" w:type="dxa"/>
              <w:right w:w="100" w:type="dxa"/>
            </w:tcMar>
          </w:tcPr>
          <w:p w14:paraId="597550D2"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04AA61C2" w14:textId="77777777" w:rsidR="00001BF7" w:rsidRDefault="00115F48">
            <w:pPr>
              <w:widowControl w:val="0"/>
              <w:spacing w:after="0" w:line="240" w:lineRule="auto"/>
              <w:ind w:left="0"/>
              <w:rPr>
                <w:sz w:val="22"/>
                <w:szCs w:val="22"/>
              </w:rPr>
            </w:pPr>
            <w:r>
              <w:rPr>
                <w:sz w:val="22"/>
                <w:szCs w:val="22"/>
              </w:rPr>
              <w:t>User</w:t>
            </w:r>
          </w:p>
        </w:tc>
      </w:tr>
      <w:tr w:rsidR="00001BF7" w14:paraId="48657DDE" w14:textId="77777777">
        <w:tc>
          <w:tcPr>
            <w:tcW w:w="2235" w:type="dxa"/>
            <w:shd w:val="clear" w:color="auto" w:fill="auto"/>
            <w:tcMar>
              <w:top w:w="100" w:type="dxa"/>
              <w:left w:w="100" w:type="dxa"/>
              <w:bottom w:w="100" w:type="dxa"/>
              <w:right w:w="100" w:type="dxa"/>
            </w:tcMar>
          </w:tcPr>
          <w:p w14:paraId="7E4CE454"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66E05D3B" w14:textId="77777777" w:rsidR="00001BF7" w:rsidRDefault="00115F48">
            <w:pPr>
              <w:widowControl w:val="0"/>
              <w:spacing w:after="0" w:line="240" w:lineRule="auto"/>
              <w:ind w:left="0"/>
              <w:rPr>
                <w:sz w:val="22"/>
                <w:szCs w:val="22"/>
              </w:rPr>
            </w:pPr>
            <w:r>
              <w:rPr>
                <w:sz w:val="22"/>
                <w:szCs w:val="22"/>
              </w:rPr>
              <w:t>The user navigates to a trail information page</w:t>
            </w:r>
          </w:p>
        </w:tc>
      </w:tr>
      <w:tr w:rsidR="00001BF7" w14:paraId="35B058C7" w14:textId="77777777">
        <w:trPr>
          <w:trHeight w:val="419"/>
        </w:trPr>
        <w:tc>
          <w:tcPr>
            <w:tcW w:w="2235" w:type="dxa"/>
            <w:shd w:val="clear" w:color="auto" w:fill="auto"/>
            <w:tcMar>
              <w:top w:w="100" w:type="dxa"/>
              <w:left w:w="100" w:type="dxa"/>
              <w:bottom w:w="100" w:type="dxa"/>
              <w:right w:w="100" w:type="dxa"/>
            </w:tcMar>
          </w:tcPr>
          <w:p w14:paraId="789A9AE4"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5E351696" w14:textId="77777777" w:rsidR="00001BF7" w:rsidRDefault="00115F48">
            <w:pPr>
              <w:spacing w:after="0" w:line="240" w:lineRule="auto"/>
              <w:ind w:left="0"/>
            </w:pPr>
            <w:hyperlink r:id="rId25" w:anchor="heading=h.6o0fo4387r79">
              <w:r>
                <w:rPr>
                  <w:color w:val="1155CC"/>
                  <w:u w:val="single"/>
                </w:rPr>
                <w:t>SRS 1.2.3</w:t>
              </w:r>
            </w:hyperlink>
          </w:p>
        </w:tc>
      </w:tr>
      <w:tr w:rsidR="00001BF7" w14:paraId="16A330B3" w14:textId="77777777">
        <w:trPr>
          <w:trHeight w:val="419"/>
        </w:trPr>
        <w:tc>
          <w:tcPr>
            <w:tcW w:w="2235" w:type="dxa"/>
            <w:shd w:val="clear" w:color="auto" w:fill="auto"/>
            <w:tcMar>
              <w:top w:w="100" w:type="dxa"/>
              <w:left w:w="100" w:type="dxa"/>
              <w:bottom w:w="100" w:type="dxa"/>
              <w:right w:w="100" w:type="dxa"/>
            </w:tcMar>
          </w:tcPr>
          <w:p w14:paraId="494A8D6E"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4C208535" w14:textId="77777777" w:rsidR="00001BF7" w:rsidRDefault="00115F48">
            <w:pPr>
              <w:spacing w:after="0" w:line="240" w:lineRule="auto"/>
              <w:ind w:left="0"/>
            </w:pPr>
            <w:hyperlink r:id="rId26" w:anchor="heading=h.2f3j2rp">
              <w:r>
                <w:rPr>
                  <w:color w:val="1155CC"/>
                  <w:sz w:val="22"/>
                  <w:szCs w:val="22"/>
                  <w:u w:val="single"/>
                </w:rPr>
                <w:t>SDD 5.8.2.3</w:t>
              </w:r>
            </w:hyperlink>
            <w:r>
              <w:rPr>
                <w:sz w:val="22"/>
                <w:szCs w:val="22"/>
              </w:rPr>
              <w:t xml:space="preserve">, </w:t>
            </w:r>
            <w:hyperlink r:id="rId27" w:anchor="heading=h.26sx1u5">
              <w:r>
                <w:rPr>
                  <w:color w:val="1155CC"/>
                  <w:sz w:val="22"/>
                  <w:szCs w:val="22"/>
                  <w:u w:val="single"/>
                </w:rPr>
                <w:t>SDD 5.10.1.4</w:t>
              </w:r>
            </w:hyperlink>
            <w:r>
              <w:rPr>
                <w:sz w:val="22"/>
                <w:szCs w:val="22"/>
              </w:rPr>
              <w:t xml:space="preserve">, </w:t>
            </w:r>
            <w:hyperlink r:id="rId28" w:anchor="heading=h.is565v">
              <w:r>
                <w:rPr>
                  <w:color w:val="1155CC"/>
                  <w:sz w:val="22"/>
                  <w:szCs w:val="22"/>
                  <w:u w:val="single"/>
                </w:rPr>
                <w:t>SDD 5.13.2</w:t>
              </w:r>
            </w:hyperlink>
          </w:p>
        </w:tc>
      </w:tr>
    </w:tbl>
    <w:p w14:paraId="0D9012D4" w14:textId="77777777" w:rsidR="00001BF7" w:rsidRDefault="00001BF7">
      <w:pPr>
        <w:pStyle w:val="Heading5"/>
        <w:ind w:left="0"/>
      </w:pPr>
      <w:bookmarkStart w:id="28" w:name="_lmit61y17pau" w:colFirst="0" w:colLast="0"/>
      <w:bookmarkEnd w:id="28"/>
    </w:p>
    <w:p w14:paraId="6B2F13A6" w14:textId="77777777" w:rsidR="00001BF7" w:rsidRDefault="00115F48">
      <w:pPr>
        <w:pStyle w:val="Heading3"/>
      </w:pPr>
      <w:bookmarkStart w:id="29" w:name="qh562llyx5hp" w:colFirst="0" w:colLast="0"/>
      <w:bookmarkStart w:id="30" w:name="_c9li9gvcrv39" w:colFirst="0" w:colLast="0"/>
      <w:bookmarkEnd w:id="29"/>
      <w:bookmarkEnd w:id="30"/>
      <w:r>
        <w:t xml:space="preserve">5.2.4 Add hikes to app </w:t>
      </w:r>
    </w:p>
    <w:tbl>
      <w:tblPr>
        <w:tblStyle w:val="a9"/>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299340D8" w14:textId="77777777">
        <w:trPr>
          <w:trHeight w:val="1548"/>
        </w:trPr>
        <w:tc>
          <w:tcPr>
            <w:tcW w:w="10170" w:type="dxa"/>
            <w:shd w:val="clear" w:color="auto" w:fill="auto"/>
            <w:tcMar>
              <w:top w:w="100" w:type="dxa"/>
              <w:left w:w="100" w:type="dxa"/>
              <w:bottom w:w="100" w:type="dxa"/>
              <w:right w:w="100" w:type="dxa"/>
            </w:tcMar>
          </w:tcPr>
          <w:p w14:paraId="0811AFD5" w14:textId="77777777" w:rsidR="00001BF7" w:rsidRDefault="00115F48">
            <w:pPr>
              <w:jc w:val="center"/>
            </w:pPr>
            <w:r>
              <w:rPr>
                <w:noProof/>
              </w:rPr>
              <w:drawing>
                <wp:inline distT="114300" distB="114300" distL="114300" distR="114300" wp14:anchorId="59A6F48F" wp14:editId="7500FB5F">
                  <wp:extent cx="5057775" cy="933450"/>
                  <wp:effectExtent l="0" t="0" r="0" b="0"/>
                  <wp:docPr id="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9"/>
                          <a:srcRect/>
                          <a:stretch>
                            <a:fillRect/>
                          </a:stretch>
                        </pic:blipFill>
                        <pic:spPr>
                          <a:xfrm>
                            <a:off x="0" y="0"/>
                            <a:ext cx="5057775" cy="933450"/>
                          </a:xfrm>
                          <a:prstGeom prst="rect">
                            <a:avLst/>
                          </a:prstGeom>
                          <a:ln/>
                        </pic:spPr>
                      </pic:pic>
                    </a:graphicData>
                  </a:graphic>
                </wp:inline>
              </w:drawing>
            </w:r>
          </w:p>
        </w:tc>
      </w:tr>
      <w:tr w:rsidR="00001BF7" w14:paraId="469D1AF5" w14:textId="77777777">
        <w:tc>
          <w:tcPr>
            <w:tcW w:w="10170" w:type="dxa"/>
            <w:shd w:val="clear" w:color="auto" w:fill="auto"/>
            <w:tcMar>
              <w:top w:w="100" w:type="dxa"/>
              <w:left w:w="100" w:type="dxa"/>
              <w:bottom w:w="100" w:type="dxa"/>
              <w:right w:w="100" w:type="dxa"/>
            </w:tcMar>
          </w:tcPr>
          <w:p w14:paraId="112B565E" w14:textId="77777777" w:rsidR="00001BF7" w:rsidRDefault="00115F48">
            <w:pPr>
              <w:widowControl w:val="0"/>
              <w:spacing w:after="0" w:line="240" w:lineRule="auto"/>
              <w:ind w:left="0"/>
              <w:rPr>
                <w:i/>
              </w:rPr>
            </w:pPr>
            <w:bookmarkStart w:id="31" w:name="sns1dzvwaz74" w:colFirst="0" w:colLast="0"/>
            <w:bookmarkEnd w:id="31"/>
            <w:r>
              <w:rPr>
                <w:i/>
              </w:rPr>
              <w:t>Figure 5.2.4.1 Adding Hikes to App Diagram</w:t>
            </w:r>
          </w:p>
        </w:tc>
      </w:tr>
    </w:tbl>
    <w:p w14:paraId="141FF56F" w14:textId="77777777" w:rsidR="00001BF7" w:rsidRDefault="00001BF7">
      <w:pPr>
        <w:jc w:val="center"/>
        <w:rPr>
          <w:i/>
          <w:sz w:val="30"/>
          <w:szCs w:val="30"/>
        </w:rPr>
      </w:pPr>
    </w:p>
    <w:tbl>
      <w:tblPr>
        <w:tblStyle w:val="aa"/>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66B1F586" w14:textId="77777777">
        <w:tc>
          <w:tcPr>
            <w:tcW w:w="2235" w:type="dxa"/>
            <w:shd w:val="clear" w:color="auto" w:fill="auto"/>
            <w:tcMar>
              <w:top w:w="100" w:type="dxa"/>
              <w:left w:w="100" w:type="dxa"/>
              <w:bottom w:w="100" w:type="dxa"/>
              <w:right w:w="100" w:type="dxa"/>
            </w:tcMar>
          </w:tcPr>
          <w:p w14:paraId="2917614B"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00FC360B" w14:textId="77777777" w:rsidR="00001BF7" w:rsidRDefault="00115F48">
            <w:pPr>
              <w:widowControl w:val="0"/>
              <w:spacing w:after="0" w:line="240" w:lineRule="auto"/>
              <w:ind w:left="0"/>
              <w:rPr>
                <w:sz w:val="22"/>
                <w:szCs w:val="22"/>
              </w:rPr>
            </w:pPr>
            <w:r>
              <w:rPr>
                <w:sz w:val="22"/>
                <w:szCs w:val="22"/>
              </w:rPr>
              <w:t>Functionality to add trails to the app.</w:t>
            </w:r>
          </w:p>
        </w:tc>
      </w:tr>
      <w:tr w:rsidR="00001BF7" w14:paraId="31B03FE8" w14:textId="77777777">
        <w:tc>
          <w:tcPr>
            <w:tcW w:w="2235" w:type="dxa"/>
            <w:shd w:val="clear" w:color="auto" w:fill="auto"/>
            <w:tcMar>
              <w:top w:w="100" w:type="dxa"/>
              <w:left w:w="100" w:type="dxa"/>
              <w:bottom w:w="100" w:type="dxa"/>
              <w:right w:w="100" w:type="dxa"/>
            </w:tcMar>
          </w:tcPr>
          <w:p w14:paraId="5424F1FE"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28647A30" w14:textId="77777777" w:rsidR="00001BF7" w:rsidRDefault="00115F48">
            <w:pPr>
              <w:widowControl w:val="0"/>
              <w:spacing w:after="0" w:line="240" w:lineRule="auto"/>
              <w:ind w:left="0"/>
              <w:rPr>
                <w:sz w:val="22"/>
                <w:szCs w:val="22"/>
              </w:rPr>
            </w:pPr>
            <w:r>
              <w:rPr>
                <w:sz w:val="22"/>
                <w:szCs w:val="22"/>
              </w:rPr>
              <w:t>User</w:t>
            </w:r>
          </w:p>
        </w:tc>
      </w:tr>
      <w:tr w:rsidR="00001BF7" w14:paraId="4028B681" w14:textId="77777777">
        <w:tc>
          <w:tcPr>
            <w:tcW w:w="2235" w:type="dxa"/>
            <w:shd w:val="clear" w:color="auto" w:fill="auto"/>
            <w:tcMar>
              <w:top w:w="100" w:type="dxa"/>
              <w:left w:w="100" w:type="dxa"/>
              <w:bottom w:w="100" w:type="dxa"/>
              <w:right w:w="100" w:type="dxa"/>
            </w:tcMar>
          </w:tcPr>
          <w:p w14:paraId="51907129"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2D520F7B" w14:textId="77777777" w:rsidR="00001BF7" w:rsidRDefault="00115F48">
            <w:pPr>
              <w:widowControl w:val="0"/>
              <w:spacing w:after="0" w:line="240" w:lineRule="auto"/>
              <w:ind w:left="0"/>
              <w:rPr>
                <w:sz w:val="22"/>
                <w:szCs w:val="22"/>
              </w:rPr>
            </w:pPr>
            <w:r>
              <w:rPr>
                <w:sz w:val="22"/>
                <w:szCs w:val="22"/>
              </w:rPr>
              <w:t xml:space="preserve">The user attempts to add a hike to </w:t>
            </w:r>
            <w:proofErr w:type="spellStart"/>
            <w:r>
              <w:rPr>
                <w:i/>
                <w:sz w:val="22"/>
                <w:szCs w:val="22"/>
              </w:rPr>
              <w:t>Trailru</w:t>
            </w:r>
            <w:r>
              <w:rPr>
                <w:sz w:val="22"/>
                <w:szCs w:val="22"/>
              </w:rPr>
              <w:t>’s</w:t>
            </w:r>
            <w:proofErr w:type="spellEnd"/>
            <w:r>
              <w:rPr>
                <w:sz w:val="22"/>
                <w:szCs w:val="22"/>
              </w:rPr>
              <w:t xml:space="preserve"> database</w:t>
            </w:r>
          </w:p>
        </w:tc>
      </w:tr>
      <w:tr w:rsidR="00001BF7" w14:paraId="63F297C8" w14:textId="77777777">
        <w:trPr>
          <w:trHeight w:val="419"/>
        </w:trPr>
        <w:tc>
          <w:tcPr>
            <w:tcW w:w="2235" w:type="dxa"/>
            <w:shd w:val="clear" w:color="auto" w:fill="auto"/>
            <w:tcMar>
              <w:top w:w="100" w:type="dxa"/>
              <w:left w:w="100" w:type="dxa"/>
              <w:bottom w:w="100" w:type="dxa"/>
              <w:right w:w="100" w:type="dxa"/>
            </w:tcMar>
          </w:tcPr>
          <w:p w14:paraId="74EE3E03" w14:textId="77777777" w:rsidR="00001BF7" w:rsidRDefault="00115F48">
            <w:pPr>
              <w:widowControl w:val="0"/>
              <w:spacing w:after="0" w:line="240" w:lineRule="auto"/>
              <w:ind w:left="0"/>
              <w:rPr>
                <w:sz w:val="22"/>
                <w:szCs w:val="22"/>
              </w:rPr>
            </w:pPr>
            <w:r>
              <w:rPr>
                <w:sz w:val="22"/>
                <w:szCs w:val="22"/>
              </w:rPr>
              <w:lastRenderedPageBreak/>
              <w:t>SRS Requirement</w:t>
            </w:r>
          </w:p>
        </w:tc>
        <w:tc>
          <w:tcPr>
            <w:tcW w:w="7125" w:type="dxa"/>
            <w:shd w:val="clear" w:color="auto" w:fill="auto"/>
            <w:tcMar>
              <w:top w:w="100" w:type="dxa"/>
              <w:left w:w="100" w:type="dxa"/>
              <w:bottom w:w="100" w:type="dxa"/>
              <w:right w:w="100" w:type="dxa"/>
            </w:tcMar>
          </w:tcPr>
          <w:p w14:paraId="72CE0068" w14:textId="77777777" w:rsidR="00001BF7" w:rsidRDefault="00115F48">
            <w:pPr>
              <w:spacing w:after="0" w:line="240" w:lineRule="auto"/>
              <w:ind w:left="0"/>
            </w:pPr>
            <w:hyperlink r:id="rId30" w:anchor="heading=h.6o0fo4387r79">
              <w:r>
                <w:rPr>
                  <w:color w:val="1155CC"/>
                  <w:u w:val="single"/>
                </w:rPr>
                <w:t>SRS 1.2.4</w:t>
              </w:r>
            </w:hyperlink>
          </w:p>
        </w:tc>
      </w:tr>
      <w:tr w:rsidR="00001BF7" w14:paraId="7B38F86D" w14:textId="77777777">
        <w:trPr>
          <w:trHeight w:val="419"/>
        </w:trPr>
        <w:tc>
          <w:tcPr>
            <w:tcW w:w="2235" w:type="dxa"/>
            <w:shd w:val="clear" w:color="auto" w:fill="auto"/>
            <w:tcMar>
              <w:top w:w="100" w:type="dxa"/>
              <w:left w:w="100" w:type="dxa"/>
              <w:bottom w:w="100" w:type="dxa"/>
              <w:right w:w="100" w:type="dxa"/>
            </w:tcMar>
          </w:tcPr>
          <w:p w14:paraId="6CB5B330"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11A828FC" w14:textId="77777777" w:rsidR="00001BF7" w:rsidRDefault="00115F48">
            <w:pPr>
              <w:spacing w:after="0" w:line="240" w:lineRule="auto"/>
              <w:ind w:left="0"/>
            </w:pPr>
            <w:hyperlink r:id="rId31" w:anchor="heading=h.3c9z6hx">
              <w:r>
                <w:rPr>
                  <w:color w:val="1155CC"/>
                  <w:sz w:val="22"/>
                  <w:szCs w:val="22"/>
                  <w:u w:val="single"/>
                </w:rPr>
                <w:t>SDD 5.4.7.9</w:t>
              </w:r>
            </w:hyperlink>
            <w:r>
              <w:rPr>
                <w:sz w:val="22"/>
                <w:szCs w:val="22"/>
              </w:rPr>
              <w:t xml:space="preserve">, </w:t>
            </w:r>
            <w:hyperlink r:id="rId32" w:anchor="heading=h.26sx1u5">
              <w:r>
                <w:rPr>
                  <w:color w:val="1155CC"/>
                  <w:sz w:val="22"/>
                  <w:szCs w:val="22"/>
                  <w:u w:val="single"/>
                </w:rPr>
                <w:t>SDD 5.10.1.3</w:t>
              </w:r>
            </w:hyperlink>
          </w:p>
        </w:tc>
      </w:tr>
    </w:tbl>
    <w:p w14:paraId="539F663B" w14:textId="77777777" w:rsidR="00001BF7" w:rsidRDefault="00001BF7">
      <w:pPr>
        <w:pStyle w:val="Heading5"/>
        <w:ind w:left="0"/>
        <w:rPr>
          <w:highlight w:val="red"/>
        </w:rPr>
      </w:pPr>
      <w:bookmarkStart w:id="32" w:name="_xytz4c97rhw6" w:colFirst="0" w:colLast="0"/>
      <w:bookmarkEnd w:id="32"/>
    </w:p>
    <w:p w14:paraId="2521D05C" w14:textId="77777777" w:rsidR="00001BF7" w:rsidRDefault="00115F48">
      <w:pPr>
        <w:pStyle w:val="Heading3"/>
      </w:pPr>
      <w:bookmarkStart w:id="33" w:name="izi97lri6o7r" w:colFirst="0" w:colLast="0"/>
      <w:bookmarkStart w:id="34" w:name="_kg7jfak6pf5w" w:colFirst="0" w:colLast="0"/>
      <w:bookmarkEnd w:id="33"/>
      <w:bookmarkEnd w:id="34"/>
      <w:r>
        <w:t xml:space="preserve">5.2.5 Hike Distance and Difficulty </w:t>
      </w:r>
    </w:p>
    <w:tbl>
      <w:tblPr>
        <w:tblStyle w:val="ab"/>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317AB7E8" w14:textId="77777777">
        <w:trPr>
          <w:trHeight w:val="1548"/>
        </w:trPr>
        <w:tc>
          <w:tcPr>
            <w:tcW w:w="10170" w:type="dxa"/>
            <w:shd w:val="clear" w:color="auto" w:fill="auto"/>
            <w:tcMar>
              <w:top w:w="100" w:type="dxa"/>
              <w:left w:w="100" w:type="dxa"/>
              <w:bottom w:w="100" w:type="dxa"/>
              <w:right w:w="100" w:type="dxa"/>
            </w:tcMar>
          </w:tcPr>
          <w:p w14:paraId="1D43149E" w14:textId="77777777" w:rsidR="00001BF7" w:rsidRDefault="00115F48">
            <w:pPr>
              <w:jc w:val="center"/>
            </w:pPr>
            <w:r>
              <w:rPr>
                <w:noProof/>
              </w:rPr>
              <w:drawing>
                <wp:inline distT="114300" distB="114300" distL="114300" distR="114300" wp14:anchorId="41B85B28" wp14:editId="588DD9E2">
                  <wp:extent cx="3438525" cy="923925"/>
                  <wp:effectExtent l="0" t="0" r="0" b="0"/>
                  <wp:docPr id="3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3"/>
                          <a:srcRect/>
                          <a:stretch>
                            <a:fillRect/>
                          </a:stretch>
                        </pic:blipFill>
                        <pic:spPr>
                          <a:xfrm>
                            <a:off x="0" y="0"/>
                            <a:ext cx="3438525" cy="923925"/>
                          </a:xfrm>
                          <a:prstGeom prst="rect">
                            <a:avLst/>
                          </a:prstGeom>
                          <a:ln/>
                        </pic:spPr>
                      </pic:pic>
                    </a:graphicData>
                  </a:graphic>
                </wp:inline>
              </w:drawing>
            </w:r>
          </w:p>
        </w:tc>
      </w:tr>
      <w:tr w:rsidR="00001BF7" w14:paraId="07D670FB" w14:textId="77777777">
        <w:tc>
          <w:tcPr>
            <w:tcW w:w="10170" w:type="dxa"/>
            <w:shd w:val="clear" w:color="auto" w:fill="auto"/>
            <w:tcMar>
              <w:top w:w="100" w:type="dxa"/>
              <w:left w:w="100" w:type="dxa"/>
              <w:bottom w:w="100" w:type="dxa"/>
              <w:right w:w="100" w:type="dxa"/>
            </w:tcMar>
          </w:tcPr>
          <w:p w14:paraId="4BEE1633" w14:textId="77777777" w:rsidR="00001BF7" w:rsidRDefault="00115F48">
            <w:pPr>
              <w:widowControl w:val="0"/>
              <w:spacing w:after="0" w:line="240" w:lineRule="auto"/>
              <w:ind w:left="0"/>
              <w:rPr>
                <w:i/>
              </w:rPr>
            </w:pPr>
            <w:bookmarkStart w:id="35" w:name="5d2d394a5gg" w:colFirst="0" w:colLast="0"/>
            <w:bookmarkEnd w:id="35"/>
            <w:r>
              <w:rPr>
                <w:i/>
              </w:rPr>
              <w:t>Figure 5.2.5.1 Hike Distance and Difficulty Diagram</w:t>
            </w:r>
          </w:p>
        </w:tc>
      </w:tr>
    </w:tbl>
    <w:p w14:paraId="48B9077A" w14:textId="77777777" w:rsidR="00001BF7" w:rsidRDefault="00001BF7">
      <w:pPr>
        <w:jc w:val="center"/>
        <w:rPr>
          <w:i/>
          <w:sz w:val="30"/>
          <w:szCs w:val="30"/>
        </w:rPr>
      </w:pPr>
    </w:p>
    <w:tbl>
      <w:tblPr>
        <w:tblStyle w:val="ac"/>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6DB9C95A" w14:textId="77777777">
        <w:tc>
          <w:tcPr>
            <w:tcW w:w="2235" w:type="dxa"/>
            <w:shd w:val="clear" w:color="auto" w:fill="auto"/>
            <w:tcMar>
              <w:top w:w="100" w:type="dxa"/>
              <w:left w:w="100" w:type="dxa"/>
              <w:bottom w:w="100" w:type="dxa"/>
              <w:right w:w="100" w:type="dxa"/>
            </w:tcMar>
          </w:tcPr>
          <w:p w14:paraId="7D60B94B"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02B17A9F" w14:textId="77777777" w:rsidR="00001BF7" w:rsidRDefault="00115F48">
            <w:pPr>
              <w:widowControl w:val="0"/>
              <w:spacing w:after="0" w:line="240" w:lineRule="auto"/>
              <w:ind w:left="0"/>
              <w:rPr>
                <w:sz w:val="22"/>
                <w:szCs w:val="22"/>
              </w:rPr>
            </w:pPr>
            <w:r>
              <w:rPr>
                <w:sz w:val="22"/>
                <w:szCs w:val="22"/>
              </w:rPr>
              <w:t>A screen that lists the difficulty details and attributes of the selected hike.</w:t>
            </w:r>
          </w:p>
        </w:tc>
      </w:tr>
      <w:tr w:rsidR="00001BF7" w14:paraId="5E100EF9" w14:textId="77777777">
        <w:tc>
          <w:tcPr>
            <w:tcW w:w="2235" w:type="dxa"/>
            <w:shd w:val="clear" w:color="auto" w:fill="auto"/>
            <w:tcMar>
              <w:top w:w="100" w:type="dxa"/>
              <w:left w:w="100" w:type="dxa"/>
              <w:bottom w:w="100" w:type="dxa"/>
              <w:right w:w="100" w:type="dxa"/>
            </w:tcMar>
          </w:tcPr>
          <w:p w14:paraId="0B6E6641"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25558D07" w14:textId="77777777" w:rsidR="00001BF7" w:rsidRDefault="00115F48">
            <w:pPr>
              <w:widowControl w:val="0"/>
              <w:spacing w:after="0" w:line="240" w:lineRule="auto"/>
              <w:ind w:left="0"/>
              <w:rPr>
                <w:sz w:val="22"/>
                <w:szCs w:val="22"/>
              </w:rPr>
            </w:pPr>
            <w:r>
              <w:rPr>
                <w:sz w:val="22"/>
                <w:szCs w:val="22"/>
              </w:rPr>
              <w:t>User</w:t>
            </w:r>
          </w:p>
        </w:tc>
      </w:tr>
      <w:tr w:rsidR="00001BF7" w14:paraId="687FCC1B" w14:textId="77777777">
        <w:tc>
          <w:tcPr>
            <w:tcW w:w="2235" w:type="dxa"/>
            <w:shd w:val="clear" w:color="auto" w:fill="auto"/>
            <w:tcMar>
              <w:top w:w="100" w:type="dxa"/>
              <w:left w:w="100" w:type="dxa"/>
              <w:bottom w:w="100" w:type="dxa"/>
              <w:right w:w="100" w:type="dxa"/>
            </w:tcMar>
          </w:tcPr>
          <w:p w14:paraId="291B4099"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1589F4C4" w14:textId="77777777" w:rsidR="00001BF7" w:rsidRDefault="00115F48">
            <w:pPr>
              <w:widowControl w:val="0"/>
              <w:spacing w:after="0" w:line="240" w:lineRule="auto"/>
              <w:ind w:left="0"/>
              <w:rPr>
                <w:sz w:val="22"/>
                <w:szCs w:val="22"/>
              </w:rPr>
            </w:pPr>
            <w:r>
              <w:rPr>
                <w:sz w:val="22"/>
                <w:szCs w:val="22"/>
              </w:rPr>
              <w:t>The user navigates to a trail information page and attempts to view its content</w:t>
            </w:r>
          </w:p>
        </w:tc>
      </w:tr>
      <w:tr w:rsidR="00001BF7" w14:paraId="100F56FE" w14:textId="77777777">
        <w:trPr>
          <w:trHeight w:val="419"/>
        </w:trPr>
        <w:tc>
          <w:tcPr>
            <w:tcW w:w="2235" w:type="dxa"/>
            <w:shd w:val="clear" w:color="auto" w:fill="auto"/>
            <w:tcMar>
              <w:top w:w="100" w:type="dxa"/>
              <w:left w:w="100" w:type="dxa"/>
              <w:bottom w:w="100" w:type="dxa"/>
              <w:right w:w="100" w:type="dxa"/>
            </w:tcMar>
          </w:tcPr>
          <w:p w14:paraId="09C61DE6"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1075BE39" w14:textId="77777777" w:rsidR="00001BF7" w:rsidRDefault="00115F48">
            <w:pPr>
              <w:spacing w:after="0" w:line="240" w:lineRule="auto"/>
              <w:ind w:left="0"/>
            </w:pPr>
            <w:hyperlink r:id="rId34" w:anchor="heading=h.6o0fo4387r79">
              <w:r>
                <w:rPr>
                  <w:color w:val="1155CC"/>
                  <w:u w:val="single"/>
                </w:rPr>
                <w:t>SRS 1.2.5</w:t>
              </w:r>
            </w:hyperlink>
          </w:p>
        </w:tc>
      </w:tr>
      <w:tr w:rsidR="00001BF7" w14:paraId="364DEB6A" w14:textId="77777777">
        <w:trPr>
          <w:trHeight w:val="419"/>
        </w:trPr>
        <w:tc>
          <w:tcPr>
            <w:tcW w:w="2235" w:type="dxa"/>
            <w:shd w:val="clear" w:color="auto" w:fill="auto"/>
            <w:tcMar>
              <w:top w:w="100" w:type="dxa"/>
              <w:left w:w="100" w:type="dxa"/>
              <w:bottom w:w="100" w:type="dxa"/>
              <w:right w:w="100" w:type="dxa"/>
            </w:tcMar>
          </w:tcPr>
          <w:p w14:paraId="37891049"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20429B56" w14:textId="77777777" w:rsidR="00001BF7" w:rsidRDefault="00115F48">
            <w:pPr>
              <w:spacing w:after="0" w:line="240" w:lineRule="auto"/>
              <w:ind w:left="0"/>
            </w:pPr>
            <w:hyperlink r:id="rId35" w:anchor="heading=h.3s49zyc">
              <w:r>
                <w:rPr>
                  <w:color w:val="1155CC"/>
                  <w:sz w:val="22"/>
                  <w:szCs w:val="22"/>
                  <w:u w:val="single"/>
                </w:rPr>
                <w:t>SDD 5.4.1.4</w:t>
              </w:r>
            </w:hyperlink>
            <w:r>
              <w:rPr>
                <w:sz w:val="22"/>
                <w:szCs w:val="22"/>
              </w:rPr>
              <w:t xml:space="preserve">, </w:t>
            </w:r>
            <w:hyperlink r:id="rId36" w:anchor="heading=h.1d96cc0">
              <w:r>
                <w:rPr>
                  <w:color w:val="1155CC"/>
                  <w:sz w:val="22"/>
                  <w:szCs w:val="22"/>
                  <w:u w:val="single"/>
                </w:rPr>
                <w:t>SDD 5.4.1.12</w:t>
              </w:r>
            </w:hyperlink>
            <w:r>
              <w:rPr>
                <w:sz w:val="22"/>
                <w:szCs w:val="22"/>
              </w:rPr>
              <w:t xml:space="preserve">, </w:t>
            </w:r>
            <w:hyperlink r:id="rId37" w:anchor="heading=h.2f3j2rp">
              <w:r>
                <w:rPr>
                  <w:color w:val="1155CC"/>
                  <w:sz w:val="22"/>
                  <w:szCs w:val="22"/>
                  <w:u w:val="single"/>
                </w:rPr>
                <w:t>SDD 5.8.2.2</w:t>
              </w:r>
            </w:hyperlink>
            <w:r>
              <w:rPr>
                <w:sz w:val="22"/>
                <w:szCs w:val="22"/>
              </w:rPr>
              <w:t xml:space="preserve">, </w:t>
            </w:r>
            <w:hyperlink r:id="rId38" w:anchor="heading=h.26sx1u5">
              <w:r>
                <w:rPr>
                  <w:color w:val="1155CC"/>
                  <w:sz w:val="22"/>
                  <w:szCs w:val="22"/>
                  <w:u w:val="single"/>
                </w:rPr>
                <w:t>SDD 5.10.1.5</w:t>
              </w:r>
            </w:hyperlink>
            <w:r>
              <w:rPr>
                <w:sz w:val="22"/>
                <w:szCs w:val="22"/>
              </w:rPr>
              <w:t xml:space="preserve">, </w:t>
            </w:r>
            <w:hyperlink r:id="rId39" w:anchor="heading=h.32rsoto">
              <w:r>
                <w:rPr>
                  <w:color w:val="1155CC"/>
                  <w:sz w:val="22"/>
                  <w:szCs w:val="22"/>
                  <w:u w:val="single"/>
                </w:rPr>
                <w:t>SDD 5.13.3</w:t>
              </w:r>
            </w:hyperlink>
          </w:p>
        </w:tc>
      </w:tr>
    </w:tbl>
    <w:p w14:paraId="664D0BAF" w14:textId="77777777" w:rsidR="00001BF7" w:rsidRDefault="00001BF7">
      <w:pPr>
        <w:pStyle w:val="Heading5"/>
        <w:ind w:left="0"/>
        <w:rPr>
          <w:sz w:val="18"/>
          <w:szCs w:val="18"/>
        </w:rPr>
      </w:pPr>
      <w:bookmarkStart w:id="36" w:name="_90yr0ut3vjo3" w:colFirst="0" w:colLast="0"/>
      <w:bookmarkEnd w:id="36"/>
    </w:p>
    <w:p w14:paraId="34C63209" w14:textId="77777777" w:rsidR="00001BF7" w:rsidRDefault="00115F48">
      <w:pPr>
        <w:pStyle w:val="Heading3"/>
      </w:pPr>
      <w:bookmarkStart w:id="37" w:name="_s1a59lq7pesb" w:colFirst="0" w:colLast="0"/>
      <w:bookmarkEnd w:id="37"/>
      <w:r>
        <w:t>5.2.6 Hike classification</w:t>
      </w:r>
    </w:p>
    <w:tbl>
      <w:tblPr>
        <w:tblStyle w:val="ad"/>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1819D1F7" w14:textId="77777777">
        <w:trPr>
          <w:trHeight w:val="1548"/>
        </w:trPr>
        <w:tc>
          <w:tcPr>
            <w:tcW w:w="10170" w:type="dxa"/>
            <w:shd w:val="clear" w:color="auto" w:fill="auto"/>
            <w:tcMar>
              <w:top w:w="100" w:type="dxa"/>
              <w:left w:w="100" w:type="dxa"/>
              <w:bottom w:w="100" w:type="dxa"/>
              <w:right w:w="100" w:type="dxa"/>
            </w:tcMar>
          </w:tcPr>
          <w:p w14:paraId="327A479B" w14:textId="77777777" w:rsidR="00001BF7" w:rsidRDefault="00115F48">
            <w:pPr>
              <w:ind w:left="0"/>
              <w:jc w:val="center"/>
            </w:pPr>
            <w:r>
              <w:rPr>
                <w:noProof/>
              </w:rPr>
              <w:drawing>
                <wp:inline distT="114300" distB="114300" distL="114300" distR="114300" wp14:anchorId="54EC9076" wp14:editId="126EE526">
                  <wp:extent cx="3438525" cy="923925"/>
                  <wp:effectExtent l="0" t="0" r="0" b="0"/>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0"/>
                          <a:srcRect/>
                          <a:stretch>
                            <a:fillRect/>
                          </a:stretch>
                        </pic:blipFill>
                        <pic:spPr>
                          <a:xfrm>
                            <a:off x="0" y="0"/>
                            <a:ext cx="3438525" cy="923925"/>
                          </a:xfrm>
                          <a:prstGeom prst="rect">
                            <a:avLst/>
                          </a:prstGeom>
                          <a:ln/>
                        </pic:spPr>
                      </pic:pic>
                    </a:graphicData>
                  </a:graphic>
                </wp:inline>
              </w:drawing>
            </w:r>
          </w:p>
        </w:tc>
      </w:tr>
      <w:tr w:rsidR="00001BF7" w14:paraId="46D502F4" w14:textId="77777777">
        <w:tc>
          <w:tcPr>
            <w:tcW w:w="10170" w:type="dxa"/>
            <w:shd w:val="clear" w:color="auto" w:fill="auto"/>
            <w:tcMar>
              <w:top w:w="100" w:type="dxa"/>
              <w:left w:w="100" w:type="dxa"/>
              <w:bottom w:w="100" w:type="dxa"/>
              <w:right w:w="100" w:type="dxa"/>
            </w:tcMar>
          </w:tcPr>
          <w:p w14:paraId="31989D3D" w14:textId="77777777" w:rsidR="00001BF7" w:rsidRDefault="00115F48">
            <w:pPr>
              <w:widowControl w:val="0"/>
              <w:spacing w:after="0" w:line="240" w:lineRule="auto"/>
              <w:ind w:left="0"/>
              <w:rPr>
                <w:i/>
              </w:rPr>
            </w:pPr>
            <w:bookmarkStart w:id="38" w:name="qrwdq0tybvey" w:colFirst="0" w:colLast="0"/>
            <w:bookmarkEnd w:id="38"/>
            <w:r>
              <w:rPr>
                <w:i/>
              </w:rPr>
              <w:lastRenderedPageBreak/>
              <w:t>Figure 5.2.6.1 Hike Classification Diagram</w:t>
            </w:r>
          </w:p>
        </w:tc>
      </w:tr>
    </w:tbl>
    <w:p w14:paraId="74DF23A7" w14:textId="77777777" w:rsidR="00001BF7" w:rsidRDefault="00001BF7">
      <w:pPr>
        <w:jc w:val="center"/>
        <w:rPr>
          <w:i/>
          <w:sz w:val="30"/>
          <w:szCs w:val="30"/>
        </w:rPr>
      </w:pPr>
    </w:p>
    <w:tbl>
      <w:tblPr>
        <w:tblStyle w:val="ae"/>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242577A5" w14:textId="77777777">
        <w:tc>
          <w:tcPr>
            <w:tcW w:w="2235" w:type="dxa"/>
            <w:shd w:val="clear" w:color="auto" w:fill="auto"/>
            <w:tcMar>
              <w:top w:w="100" w:type="dxa"/>
              <w:left w:w="100" w:type="dxa"/>
              <w:bottom w:w="100" w:type="dxa"/>
              <w:right w:w="100" w:type="dxa"/>
            </w:tcMar>
          </w:tcPr>
          <w:p w14:paraId="2F67B5C8"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38B573BA" w14:textId="77777777" w:rsidR="00001BF7" w:rsidRDefault="00115F48">
            <w:pPr>
              <w:widowControl w:val="0"/>
              <w:spacing w:after="0" w:line="240" w:lineRule="auto"/>
              <w:ind w:left="0"/>
              <w:rPr>
                <w:sz w:val="22"/>
                <w:szCs w:val="22"/>
              </w:rPr>
            </w:pPr>
            <w:r>
              <w:rPr>
                <w:sz w:val="22"/>
                <w:szCs w:val="22"/>
              </w:rPr>
              <w:t>A screen that lists the details about the hike.</w:t>
            </w:r>
          </w:p>
        </w:tc>
      </w:tr>
      <w:tr w:rsidR="00001BF7" w14:paraId="17E51DEE" w14:textId="77777777">
        <w:tc>
          <w:tcPr>
            <w:tcW w:w="2235" w:type="dxa"/>
            <w:shd w:val="clear" w:color="auto" w:fill="auto"/>
            <w:tcMar>
              <w:top w:w="100" w:type="dxa"/>
              <w:left w:w="100" w:type="dxa"/>
              <w:bottom w:w="100" w:type="dxa"/>
              <w:right w:w="100" w:type="dxa"/>
            </w:tcMar>
          </w:tcPr>
          <w:p w14:paraId="4C6BBCF2"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5C3C7F1B" w14:textId="77777777" w:rsidR="00001BF7" w:rsidRDefault="00115F48">
            <w:pPr>
              <w:widowControl w:val="0"/>
              <w:spacing w:after="0" w:line="240" w:lineRule="auto"/>
              <w:ind w:left="0"/>
              <w:rPr>
                <w:sz w:val="22"/>
                <w:szCs w:val="22"/>
              </w:rPr>
            </w:pPr>
            <w:r>
              <w:rPr>
                <w:sz w:val="22"/>
                <w:szCs w:val="22"/>
              </w:rPr>
              <w:t>User</w:t>
            </w:r>
          </w:p>
        </w:tc>
      </w:tr>
      <w:tr w:rsidR="00001BF7" w14:paraId="4DE3106D" w14:textId="77777777">
        <w:tc>
          <w:tcPr>
            <w:tcW w:w="2235" w:type="dxa"/>
            <w:shd w:val="clear" w:color="auto" w:fill="auto"/>
            <w:tcMar>
              <w:top w:w="100" w:type="dxa"/>
              <w:left w:w="100" w:type="dxa"/>
              <w:bottom w:w="100" w:type="dxa"/>
              <w:right w:w="100" w:type="dxa"/>
            </w:tcMar>
          </w:tcPr>
          <w:p w14:paraId="4BB9F53F"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38025E29" w14:textId="77777777" w:rsidR="00001BF7" w:rsidRDefault="00115F48">
            <w:pPr>
              <w:widowControl w:val="0"/>
              <w:spacing w:after="0" w:line="240" w:lineRule="auto"/>
              <w:ind w:left="0"/>
              <w:rPr>
                <w:sz w:val="22"/>
                <w:szCs w:val="22"/>
              </w:rPr>
            </w:pPr>
            <w:r>
              <w:rPr>
                <w:sz w:val="22"/>
                <w:szCs w:val="22"/>
              </w:rPr>
              <w:t>The user navigates to a trail information page and attempts to view its content</w:t>
            </w:r>
          </w:p>
        </w:tc>
      </w:tr>
      <w:tr w:rsidR="00001BF7" w14:paraId="697AEC52" w14:textId="77777777">
        <w:trPr>
          <w:trHeight w:val="419"/>
        </w:trPr>
        <w:tc>
          <w:tcPr>
            <w:tcW w:w="2235" w:type="dxa"/>
            <w:shd w:val="clear" w:color="auto" w:fill="auto"/>
            <w:tcMar>
              <w:top w:w="100" w:type="dxa"/>
              <w:left w:w="100" w:type="dxa"/>
              <w:bottom w:w="100" w:type="dxa"/>
              <w:right w:w="100" w:type="dxa"/>
            </w:tcMar>
          </w:tcPr>
          <w:p w14:paraId="1AFA1505"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0705181E" w14:textId="77777777" w:rsidR="00001BF7" w:rsidRDefault="00115F48">
            <w:pPr>
              <w:spacing w:after="0" w:line="240" w:lineRule="auto"/>
              <w:ind w:left="0"/>
            </w:pPr>
            <w:hyperlink r:id="rId41" w:anchor="heading=h.6o0fo4387r79">
              <w:r>
                <w:rPr>
                  <w:color w:val="1155CC"/>
                  <w:u w:val="single"/>
                </w:rPr>
                <w:t>SRS 1.2.6</w:t>
              </w:r>
            </w:hyperlink>
          </w:p>
        </w:tc>
      </w:tr>
      <w:tr w:rsidR="00001BF7" w14:paraId="6F8EF4BF" w14:textId="77777777">
        <w:trPr>
          <w:trHeight w:val="419"/>
        </w:trPr>
        <w:tc>
          <w:tcPr>
            <w:tcW w:w="2235" w:type="dxa"/>
            <w:shd w:val="clear" w:color="auto" w:fill="auto"/>
            <w:tcMar>
              <w:top w:w="100" w:type="dxa"/>
              <w:left w:w="100" w:type="dxa"/>
              <w:bottom w:w="100" w:type="dxa"/>
              <w:right w:w="100" w:type="dxa"/>
            </w:tcMar>
          </w:tcPr>
          <w:p w14:paraId="2BC8F330"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57263368" w14:textId="77777777" w:rsidR="00001BF7" w:rsidRDefault="00115F48">
            <w:pPr>
              <w:spacing w:after="0" w:line="240" w:lineRule="auto"/>
              <w:ind w:left="0"/>
            </w:pPr>
            <w:hyperlink r:id="rId42" w:anchor="heading=h.2f3j2rp">
              <w:r>
                <w:rPr>
                  <w:color w:val="1155CC"/>
                  <w:sz w:val="22"/>
                  <w:szCs w:val="22"/>
                  <w:u w:val="single"/>
                </w:rPr>
                <w:t>SDD 5.8.2.4</w:t>
              </w:r>
            </w:hyperlink>
          </w:p>
        </w:tc>
      </w:tr>
    </w:tbl>
    <w:p w14:paraId="5A5026AA" w14:textId="77777777" w:rsidR="00001BF7" w:rsidRDefault="00115F48">
      <w:pPr>
        <w:pStyle w:val="Heading3"/>
      </w:pPr>
      <w:bookmarkStart w:id="39" w:name="_okgyp4cm5y8h" w:colFirst="0" w:colLast="0"/>
      <w:bookmarkEnd w:id="39"/>
      <w:r>
        <w:t>5.2.7 Browse photos of hike</w:t>
      </w:r>
    </w:p>
    <w:p w14:paraId="4FE83B85" w14:textId="77777777" w:rsidR="00001BF7" w:rsidRDefault="00001BF7"/>
    <w:tbl>
      <w:tblPr>
        <w:tblStyle w:val="af"/>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0D37012D" w14:textId="77777777">
        <w:trPr>
          <w:trHeight w:val="1548"/>
        </w:trPr>
        <w:tc>
          <w:tcPr>
            <w:tcW w:w="10170" w:type="dxa"/>
            <w:shd w:val="clear" w:color="auto" w:fill="auto"/>
            <w:tcMar>
              <w:top w:w="100" w:type="dxa"/>
              <w:left w:w="100" w:type="dxa"/>
              <w:bottom w:w="100" w:type="dxa"/>
              <w:right w:w="100" w:type="dxa"/>
            </w:tcMar>
          </w:tcPr>
          <w:p w14:paraId="1B404F82" w14:textId="77777777" w:rsidR="00001BF7" w:rsidRDefault="00115F48">
            <w:pPr>
              <w:jc w:val="center"/>
            </w:pPr>
            <w:r>
              <w:rPr>
                <w:noProof/>
              </w:rPr>
              <w:drawing>
                <wp:inline distT="114300" distB="114300" distL="114300" distR="114300" wp14:anchorId="435993F5" wp14:editId="5E8DFDD6">
                  <wp:extent cx="3438525" cy="923925"/>
                  <wp:effectExtent l="0" t="0" r="0" b="0"/>
                  <wp:docPr id="3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3"/>
                          <a:srcRect/>
                          <a:stretch>
                            <a:fillRect/>
                          </a:stretch>
                        </pic:blipFill>
                        <pic:spPr>
                          <a:xfrm>
                            <a:off x="0" y="0"/>
                            <a:ext cx="3438525" cy="923925"/>
                          </a:xfrm>
                          <a:prstGeom prst="rect">
                            <a:avLst/>
                          </a:prstGeom>
                          <a:ln/>
                        </pic:spPr>
                      </pic:pic>
                    </a:graphicData>
                  </a:graphic>
                </wp:inline>
              </w:drawing>
            </w:r>
          </w:p>
        </w:tc>
      </w:tr>
      <w:tr w:rsidR="00001BF7" w14:paraId="0F5F6149" w14:textId="77777777">
        <w:tc>
          <w:tcPr>
            <w:tcW w:w="10170" w:type="dxa"/>
            <w:shd w:val="clear" w:color="auto" w:fill="auto"/>
            <w:tcMar>
              <w:top w:w="100" w:type="dxa"/>
              <w:left w:w="100" w:type="dxa"/>
              <w:bottom w:w="100" w:type="dxa"/>
              <w:right w:w="100" w:type="dxa"/>
            </w:tcMar>
          </w:tcPr>
          <w:p w14:paraId="1234D1C0" w14:textId="77777777" w:rsidR="00001BF7" w:rsidRDefault="00115F48">
            <w:pPr>
              <w:widowControl w:val="0"/>
              <w:spacing w:after="0" w:line="240" w:lineRule="auto"/>
              <w:ind w:left="0"/>
              <w:rPr>
                <w:i/>
              </w:rPr>
            </w:pPr>
            <w:bookmarkStart w:id="40" w:name="dgidnnp0tm5" w:colFirst="0" w:colLast="0"/>
            <w:bookmarkEnd w:id="40"/>
            <w:r>
              <w:rPr>
                <w:i/>
              </w:rPr>
              <w:t>Figure 5.2.7.1 Browsing Photos Diagram</w:t>
            </w:r>
          </w:p>
        </w:tc>
      </w:tr>
    </w:tbl>
    <w:p w14:paraId="5923D947" w14:textId="77777777" w:rsidR="00001BF7" w:rsidRDefault="00001BF7">
      <w:pPr>
        <w:jc w:val="center"/>
        <w:rPr>
          <w:i/>
          <w:sz w:val="30"/>
          <w:szCs w:val="30"/>
        </w:rPr>
      </w:pPr>
    </w:p>
    <w:tbl>
      <w:tblPr>
        <w:tblStyle w:val="af0"/>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2E2093B2" w14:textId="77777777">
        <w:tc>
          <w:tcPr>
            <w:tcW w:w="2235" w:type="dxa"/>
            <w:shd w:val="clear" w:color="auto" w:fill="auto"/>
            <w:tcMar>
              <w:top w:w="100" w:type="dxa"/>
              <w:left w:w="100" w:type="dxa"/>
              <w:bottom w:w="100" w:type="dxa"/>
              <w:right w:w="100" w:type="dxa"/>
            </w:tcMar>
          </w:tcPr>
          <w:p w14:paraId="4F5355A1"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4B08DD5A" w14:textId="77777777" w:rsidR="00001BF7" w:rsidRDefault="00115F48">
            <w:pPr>
              <w:widowControl w:val="0"/>
              <w:spacing w:after="0" w:line="240" w:lineRule="auto"/>
              <w:ind w:left="0"/>
              <w:rPr>
                <w:sz w:val="22"/>
                <w:szCs w:val="22"/>
              </w:rPr>
            </w:pPr>
            <w:r>
              <w:rPr>
                <w:sz w:val="22"/>
                <w:szCs w:val="22"/>
              </w:rPr>
              <w:t>A screen where people who have hiked the trail can post photos they took while on the trail.</w:t>
            </w:r>
          </w:p>
        </w:tc>
      </w:tr>
      <w:tr w:rsidR="00001BF7" w14:paraId="1A44E13E" w14:textId="77777777">
        <w:tc>
          <w:tcPr>
            <w:tcW w:w="2235" w:type="dxa"/>
            <w:shd w:val="clear" w:color="auto" w:fill="auto"/>
            <w:tcMar>
              <w:top w:w="100" w:type="dxa"/>
              <w:left w:w="100" w:type="dxa"/>
              <w:bottom w:w="100" w:type="dxa"/>
              <w:right w:w="100" w:type="dxa"/>
            </w:tcMar>
          </w:tcPr>
          <w:p w14:paraId="32CEF0E0"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47FB99B7" w14:textId="77777777" w:rsidR="00001BF7" w:rsidRDefault="00115F48">
            <w:pPr>
              <w:widowControl w:val="0"/>
              <w:spacing w:after="0" w:line="240" w:lineRule="auto"/>
              <w:ind w:left="0"/>
              <w:rPr>
                <w:sz w:val="22"/>
                <w:szCs w:val="22"/>
              </w:rPr>
            </w:pPr>
            <w:r>
              <w:rPr>
                <w:sz w:val="22"/>
                <w:szCs w:val="22"/>
              </w:rPr>
              <w:t>User</w:t>
            </w:r>
          </w:p>
        </w:tc>
      </w:tr>
      <w:tr w:rsidR="00001BF7" w14:paraId="46005438" w14:textId="77777777">
        <w:tc>
          <w:tcPr>
            <w:tcW w:w="2235" w:type="dxa"/>
            <w:shd w:val="clear" w:color="auto" w:fill="auto"/>
            <w:tcMar>
              <w:top w:w="100" w:type="dxa"/>
              <w:left w:w="100" w:type="dxa"/>
              <w:bottom w:w="100" w:type="dxa"/>
              <w:right w:w="100" w:type="dxa"/>
            </w:tcMar>
          </w:tcPr>
          <w:p w14:paraId="5F81C03E"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0FB8F79F" w14:textId="77777777" w:rsidR="00001BF7" w:rsidRDefault="00115F48">
            <w:pPr>
              <w:widowControl w:val="0"/>
              <w:spacing w:after="0" w:line="240" w:lineRule="auto"/>
              <w:ind w:left="0"/>
              <w:rPr>
                <w:sz w:val="22"/>
                <w:szCs w:val="22"/>
              </w:rPr>
            </w:pPr>
            <w:r>
              <w:rPr>
                <w:sz w:val="22"/>
                <w:szCs w:val="22"/>
              </w:rPr>
              <w:t>The user navigates to a trail information page and attempts to view its content</w:t>
            </w:r>
          </w:p>
        </w:tc>
      </w:tr>
      <w:tr w:rsidR="00001BF7" w14:paraId="73C05F74" w14:textId="77777777">
        <w:trPr>
          <w:trHeight w:val="419"/>
        </w:trPr>
        <w:tc>
          <w:tcPr>
            <w:tcW w:w="2235" w:type="dxa"/>
            <w:shd w:val="clear" w:color="auto" w:fill="auto"/>
            <w:tcMar>
              <w:top w:w="100" w:type="dxa"/>
              <w:left w:w="100" w:type="dxa"/>
              <w:bottom w:w="100" w:type="dxa"/>
              <w:right w:w="100" w:type="dxa"/>
            </w:tcMar>
          </w:tcPr>
          <w:p w14:paraId="15ABD0CC"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7B75DD86" w14:textId="77777777" w:rsidR="00001BF7" w:rsidRDefault="00115F48">
            <w:pPr>
              <w:spacing w:after="0" w:line="240" w:lineRule="auto"/>
              <w:ind w:left="0"/>
            </w:pPr>
            <w:hyperlink r:id="rId44" w:anchor="heading=h.6o0fo4387r79">
              <w:r>
                <w:rPr>
                  <w:color w:val="1155CC"/>
                  <w:u w:val="single"/>
                </w:rPr>
                <w:t>SRS 1.2.7</w:t>
              </w:r>
            </w:hyperlink>
          </w:p>
        </w:tc>
      </w:tr>
      <w:tr w:rsidR="00001BF7" w14:paraId="20D31525" w14:textId="77777777">
        <w:trPr>
          <w:trHeight w:val="419"/>
        </w:trPr>
        <w:tc>
          <w:tcPr>
            <w:tcW w:w="2235" w:type="dxa"/>
            <w:shd w:val="clear" w:color="auto" w:fill="auto"/>
            <w:tcMar>
              <w:top w:w="100" w:type="dxa"/>
              <w:left w:w="100" w:type="dxa"/>
              <w:bottom w:w="100" w:type="dxa"/>
              <w:right w:w="100" w:type="dxa"/>
            </w:tcMar>
          </w:tcPr>
          <w:p w14:paraId="361AD60F"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3E92CD19" w14:textId="77777777" w:rsidR="00001BF7" w:rsidRDefault="00115F48">
            <w:pPr>
              <w:spacing w:after="0" w:line="240" w:lineRule="auto"/>
              <w:ind w:left="0"/>
            </w:pPr>
            <w:hyperlink r:id="rId45" w:anchor="heading=h.243i4a2">
              <w:r>
                <w:rPr>
                  <w:color w:val="1155CC"/>
                  <w:sz w:val="22"/>
                  <w:szCs w:val="22"/>
                  <w:u w:val="single"/>
                </w:rPr>
                <w:t>SDD 5.4.1.17</w:t>
              </w:r>
            </w:hyperlink>
            <w:r>
              <w:rPr>
                <w:sz w:val="22"/>
                <w:szCs w:val="22"/>
              </w:rPr>
              <w:t xml:space="preserve">, </w:t>
            </w:r>
            <w:hyperlink r:id="rId46" w:anchor="heading=h.2f3j2rp">
              <w:r>
                <w:rPr>
                  <w:color w:val="1155CC"/>
                  <w:sz w:val="22"/>
                  <w:szCs w:val="22"/>
                  <w:u w:val="single"/>
                </w:rPr>
                <w:t>SDD 5.8.2.1</w:t>
              </w:r>
            </w:hyperlink>
            <w:r>
              <w:rPr>
                <w:sz w:val="22"/>
                <w:szCs w:val="22"/>
              </w:rPr>
              <w:t xml:space="preserve">, </w:t>
            </w:r>
            <w:hyperlink r:id="rId47" w:anchor="heading=h.452snld">
              <w:r>
                <w:rPr>
                  <w:color w:val="1155CC"/>
                  <w:sz w:val="22"/>
                  <w:szCs w:val="22"/>
                  <w:u w:val="single"/>
                </w:rPr>
                <w:t>SDD 5.11.1.1.9</w:t>
              </w:r>
            </w:hyperlink>
          </w:p>
        </w:tc>
      </w:tr>
    </w:tbl>
    <w:p w14:paraId="5CDEF6D8" w14:textId="77777777" w:rsidR="00001BF7" w:rsidRDefault="00001BF7">
      <w:pPr>
        <w:pStyle w:val="Heading5"/>
        <w:ind w:left="0"/>
      </w:pPr>
      <w:bookmarkStart w:id="41" w:name="_k10l7ltca247" w:colFirst="0" w:colLast="0"/>
      <w:bookmarkEnd w:id="41"/>
    </w:p>
    <w:p w14:paraId="70B0A477" w14:textId="77777777" w:rsidR="00001BF7" w:rsidRDefault="00115F48">
      <w:pPr>
        <w:pStyle w:val="Heading3"/>
      </w:pPr>
      <w:bookmarkStart w:id="42" w:name="6ktzsx7bora6" w:colFirst="0" w:colLast="0"/>
      <w:bookmarkStart w:id="43" w:name="_vftg0ygbmnhp" w:colFirst="0" w:colLast="0"/>
      <w:bookmarkEnd w:id="42"/>
      <w:bookmarkEnd w:id="43"/>
      <w:r>
        <w:t>5.2.8 Download map coordinates</w:t>
      </w:r>
    </w:p>
    <w:p w14:paraId="43A26DEE" w14:textId="77777777" w:rsidR="00001BF7" w:rsidRDefault="00001BF7"/>
    <w:tbl>
      <w:tblPr>
        <w:tblStyle w:val="af1"/>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0584F957" w14:textId="77777777">
        <w:trPr>
          <w:trHeight w:val="1548"/>
        </w:trPr>
        <w:tc>
          <w:tcPr>
            <w:tcW w:w="10170" w:type="dxa"/>
            <w:shd w:val="clear" w:color="auto" w:fill="auto"/>
            <w:tcMar>
              <w:top w:w="100" w:type="dxa"/>
              <w:left w:w="100" w:type="dxa"/>
              <w:bottom w:w="100" w:type="dxa"/>
              <w:right w:w="100" w:type="dxa"/>
            </w:tcMar>
          </w:tcPr>
          <w:p w14:paraId="49601150" w14:textId="77777777" w:rsidR="00001BF7" w:rsidRDefault="00115F48">
            <w:pPr>
              <w:ind w:left="0"/>
              <w:jc w:val="center"/>
            </w:pPr>
            <w:r>
              <w:rPr>
                <w:noProof/>
              </w:rPr>
              <w:drawing>
                <wp:inline distT="114300" distB="114300" distL="114300" distR="114300" wp14:anchorId="084FE0CC" wp14:editId="7B6FB4B8">
                  <wp:extent cx="6129338" cy="1062536"/>
                  <wp:effectExtent l="0" t="0" r="0" b="0"/>
                  <wp:docPr id="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8"/>
                          <a:srcRect/>
                          <a:stretch>
                            <a:fillRect/>
                          </a:stretch>
                        </pic:blipFill>
                        <pic:spPr>
                          <a:xfrm>
                            <a:off x="0" y="0"/>
                            <a:ext cx="6129338" cy="1062536"/>
                          </a:xfrm>
                          <a:prstGeom prst="rect">
                            <a:avLst/>
                          </a:prstGeom>
                          <a:ln/>
                        </pic:spPr>
                      </pic:pic>
                    </a:graphicData>
                  </a:graphic>
                </wp:inline>
              </w:drawing>
            </w:r>
          </w:p>
        </w:tc>
      </w:tr>
      <w:tr w:rsidR="00001BF7" w14:paraId="0EB6D5AA" w14:textId="77777777">
        <w:tc>
          <w:tcPr>
            <w:tcW w:w="10170" w:type="dxa"/>
            <w:shd w:val="clear" w:color="auto" w:fill="auto"/>
            <w:tcMar>
              <w:top w:w="100" w:type="dxa"/>
              <w:left w:w="100" w:type="dxa"/>
              <w:bottom w:w="100" w:type="dxa"/>
              <w:right w:w="100" w:type="dxa"/>
            </w:tcMar>
          </w:tcPr>
          <w:p w14:paraId="595E38D3" w14:textId="77777777" w:rsidR="00001BF7" w:rsidRDefault="00115F48">
            <w:pPr>
              <w:widowControl w:val="0"/>
              <w:spacing w:after="0" w:line="240" w:lineRule="auto"/>
              <w:ind w:left="0"/>
              <w:rPr>
                <w:i/>
              </w:rPr>
            </w:pPr>
            <w:bookmarkStart w:id="44" w:name="6lpodoxar5j" w:colFirst="0" w:colLast="0"/>
            <w:bookmarkEnd w:id="44"/>
            <w:r>
              <w:rPr>
                <w:i/>
              </w:rPr>
              <w:t>Figure 5.2.8.1 Download Map Coordinates Diagram</w:t>
            </w:r>
          </w:p>
        </w:tc>
      </w:tr>
    </w:tbl>
    <w:p w14:paraId="172F9A86" w14:textId="77777777" w:rsidR="00001BF7" w:rsidRDefault="00001BF7">
      <w:pPr>
        <w:jc w:val="center"/>
        <w:rPr>
          <w:i/>
          <w:sz w:val="30"/>
          <w:szCs w:val="30"/>
        </w:rPr>
      </w:pPr>
    </w:p>
    <w:tbl>
      <w:tblPr>
        <w:tblStyle w:val="af2"/>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19914407" w14:textId="77777777">
        <w:tc>
          <w:tcPr>
            <w:tcW w:w="2235" w:type="dxa"/>
            <w:shd w:val="clear" w:color="auto" w:fill="auto"/>
            <w:tcMar>
              <w:top w:w="100" w:type="dxa"/>
              <w:left w:w="100" w:type="dxa"/>
              <w:bottom w:w="100" w:type="dxa"/>
              <w:right w:w="100" w:type="dxa"/>
            </w:tcMar>
          </w:tcPr>
          <w:p w14:paraId="1847D043"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160D5C0E" w14:textId="77777777" w:rsidR="00001BF7" w:rsidRDefault="00115F48">
            <w:pPr>
              <w:widowControl w:val="0"/>
              <w:spacing w:after="0" w:line="240" w:lineRule="auto"/>
              <w:ind w:left="0"/>
              <w:rPr>
                <w:sz w:val="22"/>
                <w:szCs w:val="22"/>
              </w:rPr>
            </w:pPr>
            <w:r>
              <w:rPr>
                <w:sz w:val="22"/>
                <w:szCs w:val="22"/>
              </w:rPr>
              <w:t>Functionality to get coordinates in an offline situation.</w:t>
            </w:r>
          </w:p>
        </w:tc>
      </w:tr>
      <w:tr w:rsidR="00001BF7" w14:paraId="217FC597" w14:textId="77777777">
        <w:tc>
          <w:tcPr>
            <w:tcW w:w="2235" w:type="dxa"/>
            <w:shd w:val="clear" w:color="auto" w:fill="auto"/>
            <w:tcMar>
              <w:top w:w="100" w:type="dxa"/>
              <w:left w:w="100" w:type="dxa"/>
              <w:bottom w:w="100" w:type="dxa"/>
              <w:right w:w="100" w:type="dxa"/>
            </w:tcMar>
          </w:tcPr>
          <w:p w14:paraId="74EB8A32"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0B218F36" w14:textId="77777777" w:rsidR="00001BF7" w:rsidRDefault="00115F48">
            <w:pPr>
              <w:widowControl w:val="0"/>
              <w:spacing w:after="0" w:line="240" w:lineRule="auto"/>
              <w:ind w:left="0"/>
              <w:rPr>
                <w:sz w:val="22"/>
                <w:szCs w:val="22"/>
              </w:rPr>
            </w:pPr>
            <w:r>
              <w:rPr>
                <w:sz w:val="22"/>
                <w:szCs w:val="22"/>
              </w:rPr>
              <w:t>User</w:t>
            </w:r>
          </w:p>
        </w:tc>
      </w:tr>
      <w:tr w:rsidR="00001BF7" w14:paraId="61C60658" w14:textId="77777777">
        <w:tc>
          <w:tcPr>
            <w:tcW w:w="2235" w:type="dxa"/>
            <w:shd w:val="clear" w:color="auto" w:fill="auto"/>
            <w:tcMar>
              <w:top w:w="100" w:type="dxa"/>
              <w:left w:w="100" w:type="dxa"/>
              <w:bottom w:w="100" w:type="dxa"/>
              <w:right w:w="100" w:type="dxa"/>
            </w:tcMar>
          </w:tcPr>
          <w:p w14:paraId="3DCBE375"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51E1E2C8" w14:textId="77777777" w:rsidR="00001BF7" w:rsidRDefault="00115F48">
            <w:pPr>
              <w:widowControl w:val="0"/>
              <w:spacing w:after="0" w:line="240" w:lineRule="auto"/>
              <w:ind w:left="0"/>
              <w:rPr>
                <w:sz w:val="22"/>
                <w:szCs w:val="22"/>
              </w:rPr>
            </w:pPr>
            <w:r>
              <w:rPr>
                <w:sz w:val="22"/>
                <w:szCs w:val="22"/>
              </w:rPr>
              <w:t>The user attempts to download a map for offline viewing</w:t>
            </w:r>
          </w:p>
        </w:tc>
      </w:tr>
      <w:tr w:rsidR="00001BF7" w14:paraId="32532809" w14:textId="77777777">
        <w:trPr>
          <w:trHeight w:val="419"/>
        </w:trPr>
        <w:tc>
          <w:tcPr>
            <w:tcW w:w="2235" w:type="dxa"/>
            <w:shd w:val="clear" w:color="auto" w:fill="auto"/>
            <w:tcMar>
              <w:top w:w="100" w:type="dxa"/>
              <w:left w:w="100" w:type="dxa"/>
              <w:bottom w:w="100" w:type="dxa"/>
              <w:right w:w="100" w:type="dxa"/>
            </w:tcMar>
          </w:tcPr>
          <w:p w14:paraId="04EE4932"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447AB3DE" w14:textId="77777777" w:rsidR="00001BF7" w:rsidRDefault="00115F48">
            <w:pPr>
              <w:spacing w:after="0" w:line="240" w:lineRule="auto"/>
              <w:ind w:left="0"/>
            </w:pPr>
            <w:hyperlink r:id="rId49" w:anchor="heading=h.6o0fo4387r79">
              <w:r>
                <w:rPr>
                  <w:color w:val="1155CC"/>
                  <w:u w:val="single"/>
                </w:rPr>
                <w:t>SRS 1.2.8</w:t>
              </w:r>
            </w:hyperlink>
          </w:p>
        </w:tc>
      </w:tr>
      <w:tr w:rsidR="00001BF7" w14:paraId="794045EF" w14:textId="77777777">
        <w:trPr>
          <w:trHeight w:val="419"/>
        </w:trPr>
        <w:tc>
          <w:tcPr>
            <w:tcW w:w="2235" w:type="dxa"/>
            <w:shd w:val="clear" w:color="auto" w:fill="auto"/>
            <w:tcMar>
              <w:top w:w="100" w:type="dxa"/>
              <w:left w:w="100" w:type="dxa"/>
              <w:bottom w:w="100" w:type="dxa"/>
              <w:right w:w="100" w:type="dxa"/>
            </w:tcMar>
          </w:tcPr>
          <w:p w14:paraId="3B33B9AF"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4A67554D" w14:textId="77777777" w:rsidR="00001BF7" w:rsidRDefault="00115F48">
            <w:pPr>
              <w:spacing w:after="0" w:line="240" w:lineRule="auto"/>
              <w:ind w:left="0"/>
            </w:pPr>
            <w:hyperlink r:id="rId50" w:anchor="heading=h.2250f4o">
              <w:r>
                <w:rPr>
                  <w:color w:val="1155CC"/>
                  <w:sz w:val="22"/>
                  <w:szCs w:val="22"/>
                  <w:u w:val="single"/>
                </w:rPr>
                <w:t>SDD 5.3.4.1</w:t>
              </w:r>
            </w:hyperlink>
            <w:r>
              <w:rPr>
                <w:sz w:val="22"/>
                <w:szCs w:val="22"/>
              </w:rPr>
              <w:t xml:space="preserve">, </w:t>
            </w:r>
            <w:hyperlink r:id="rId51" w:anchor="heading=h.4hr1b5p">
              <w:r>
                <w:rPr>
                  <w:color w:val="1155CC"/>
                  <w:sz w:val="22"/>
                  <w:szCs w:val="22"/>
                  <w:u w:val="single"/>
                </w:rPr>
                <w:t>SDD 5.4.5</w:t>
              </w:r>
            </w:hyperlink>
            <w:r>
              <w:rPr>
                <w:sz w:val="22"/>
                <w:szCs w:val="22"/>
              </w:rPr>
              <w:t xml:space="preserve">, </w:t>
            </w:r>
            <w:hyperlink r:id="rId52" w:anchor="heading=h.15phjt5">
              <w:r>
                <w:rPr>
                  <w:color w:val="1155CC"/>
                  <w:sz w:val="22"/>
                  <w:szCs w:val="22"/>
                  <w:u w:val="single"/>
                </w:rPr>
                <w:t>SDD 5.5.1.3</w:t>
              </w:r>
            </w:hyperlink>
            <w:r>
              <w:rPr>
                <w:sz w:val="22"/>
                <w:szCs w:val="22"/>
              </w:rPr>
              <w:t xml:space="preserve">, </w:t>
            </w:r>
            <w:hyperlink r:id="rId53" w:anchor="heading=h.xevivl">
              <w:r>
                <w:rPr>
                  <w:color w:val="1155CC"/>
                  <w:sz w:val="22"/>
                  <w:szCs w:val="22"/>
                  <w:u w:val="single"/>
                </w:rPr>
                <w:t>SDD 5.5.2.1</w:t>
              </w:r>
            </w:hyperlink>
            <w:r>
              <w:rPr>
                <w:sz w:val="22"/>
                <w:szCs w:val="22"/>
              </w:rPr>
              <w:t xml:space="preserve">, </w:t>
            </w:r>
            <w:hyperlink r:id="rId54" w:anchor="heading=h.3mj2wkv">
              <w:r>
                <w:rPr>
                  <w:color w:val="1155CC"/>
                  <w:sz w:val="22"/>
                  <w:szCs w:val="22"/>
                  <w:u w:val="single"/>
                </w:rPr>
                <w:t>SDD 5.6.4</w:t>
              </w:r>
            </w:hyperlink>
            <w:r>
              <w:rPr>
                <w:sz w:val="22"/>
                <w:szCs w:val="22"/>
              </w:rPr>
              <w:t xml:space="preserve">, </w:t>
            </w:r>
            <w:hyperlink r:id="rId55" w:anchor="heading=h.2f3j2rp">
              <w:r>
                <w:rPr>
                  <w:color w:val="1155CC"/>
                  <w:sz w:val="22"/>
                  <w:szCs w:val="22"/>
                  <w:u w:val="single"/>
                </w:rPr>
                <w:t>SDD 5.8.2.5</w:t>
              </w:r>
            </w:hyperlink>
            <w:r>
              <w:rPr>
                <w:sz w:val="22"/>
                <w:szCs w:val="22"/>
              </w:rPr>
              <w:t xml:space="preserve">, </w:t>
            </w:r>
            <w:hyperlink r:id="rId56" w:anchor="heading=h.3e8gvnb">
              <w:r>
                <w:rPr>
                  <w:color w:val="1155CC"/>
                  <w:sz w:val="22"/>
                  <w:szCs w:val="22"/>
                  <w:u w:val="single"/>
                </w:rPr>
                <w:t>SDD</w:t>
              </w:r>
            </w:hyperlink>
            <w:hyperlink r:id="rId57" w:anchor="heading=h.3e8gvnb">
              <w:r>
                <w:rPr>
                  <w:color w:val="1155CC"/>
                  <w:sz w:val="22"/>
                  <w:szCs w:val="22"/>
                  <w:u w:val="single"/>
                </w:rPr>
                <w:t xml:space="preserve"> 5.9.5</w:t>
              </w:r>
            </w:hyperlink>
            <w:r>
              <w:rPr>
                <w:sz w:val="22"/>
                <w:szCs w:val="22"/>
              </w:rPr>
              <w:t xml:space="preserve">, </w:t>
            </w:r>
            <w:hyperlink r:id="rId58" w:anchor="heading=h.26sx1u5">
              <w:r>
                <w:rPr>
                  <w:color w:val="1155CC"/>
                  <w:sz w:val="22"/>
                  <w:szCs w:val="22"/>
                  <w:u w:val="single"/>
                </w:rPr>
                <w:t>SDD</w:t>
              </w:r>
            </w:hyperlink>
            <w:hyperlink r:id="rId59" w:anchor="heading=h.26sx1u5">
              <w:r>
                <w:rPr>
                  <w:color w:val="1155CC"/>
                  <w:sz w:val="22"/>
                  <w:szCs w:val="22"/>
                  <w:u w:val="single"/>
                </w:rPr>
                <w:t xml:space="preserve"> 5.10.1.7</w:t>
              </w:r>
            </w:hyperlink>
            <w:r>
              <w:rPr>
                <w:sz w:val="22"/>
                <w:szCs w:val="22"/>
              </w:rPr>
              <w:t xml:space="preserve">, </w:t>
            </w:r>
            <w:hyperlink r:id="rId60" w:anchor="heading=h.1hx2z1h">
              <w:r>
                <w:rPr>
                  <w:color w:val="1155CC"/>
                  <w:sz w:val="22"/>
                  <w:szCs w:val="22"/>
                  <w:u w:val="single"/>
                </w:rPr>
                <w:t>SDD 5.13.4</w:t>
              </w:r>
            </w:hyperlink>
            <w:r>
              <w:rPr>
                <w:sz w:val="22"/>
                <w:szCs w:val="22"/>
              </w:rPr>
              <w:t xml:space="preserve">, </w:t>
            </w:r>
            <w:hyperlink r:id="rId61" w:anchor="heading=h.w7b24w">
              <w:r>
                <w:rPr>
                  <w:color w:val="1155CC"/>
                  <w:sz w:val="22"/>
                  <w:szCs w:val="22"/>
                  <w:u w:val="single"/>
                </w:rPr>
                <w:t>SDD 5.13.7</w:t>
              </w:r>
            </w:hyperlink>
          </w:p>
        </w:tc>
      </w:tr>
    </w:tbl>
    <w:p w14:paraId="31C7CF4C" w14:textId="77777777" w:rsidR="00001BF7" w:rsidRDefault="00001BF7">
      <w:pPr>
        <w:pStyle w:val="Heading5"/>
        <w:ind w:left="0"/>
      </w:pPr>
      <w:bookmarkStart w:id="45" w:name="_p76dh3lclhlk" w:colFirst="0" w:colLast="0"/>
      <w:bookmarkEnd w:id="45"/>
    </w:p>
    <w:p w14:paraId="5968589F" w14:textId="77777777" w:rsidR="00001BF7" w:rsidRDefault="00115F48">
      <w:pPr>
        <w:pStyle w:val="Heading3"/>
      </w:pPr>
      <w:bookmarkStart w:id="46" w:name="g4m80hjz9si4" w:colFirst="0" w:colLast="0"/>
      <w:bookmarkStart w:id="47" w:name="_sbtmoswfj26r" w:colFirst="0" w:colLast="0"/>
      <w:bookmarkEnd w:id="46"/>
      <w:bookmarkEnd w:id="47"/>
      <w:r>
        <w:t>5.2.9 Flag i</w:t>
      </w:r>
      <w:r>
        <w:t>nappropriate content</w:t>
      </w:r>
    </w:p>
    <w:p w14:paraId="131CA694" w14:textId="77777777" w:rsidR="00001BF7" w:rsidRDefault="00001BF7">
      <w:pPr>
        <w:pStyle w:val="Heading3"/>
      </w:pPr>
      <w:bookmarkStart w:id="48" w:name="_o4dizrrefrfx" w:colFirst="0" w:colLast="0"/>
      <w:bookmarkEnd w:id="48"/>
    </w:p>
    <w:tbl>
      <w:tblPr>
        <w:tblStyle w:val="af3"/>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270EA55E" w14:textId="77777777">
        <w:trPr>
          <w:trHeight w:val="1548"/>
        </w:trPr>
        <w:tc>
          <w:tcPr>
            <w:tcW w:w="10170" w:type="dxa"/>
            <w:shd w:val="clear" w:color="auto" w:fill="auto"/>
            <w:tcMar>
              <w:top w:w="100" w:type="dxa"/>
              <w:left w:w="100" w:type="dxa"/>
              <w:bottom w:w="100" w:type="dxa"/>
              <w:right w:w="100" w:type="dxa"/>
            </w:tcMar>
          </w:tcPr>
          <w:p w14:paraId="4D2F34EF" w14:textId="77777777" w:rsidR="00001BF7" w:rsidRDefault="00115F48">
            <w:pPr>
              <w:jc w:val="center"/>
            </w:pPr>
            <w:r>
              <w:rPr>
                <w:noProof/>
              </w:rPr>
              <w:drawing>
                <wp:inline distT="114300" distB="114300" distL="114300" distR="114300" wp14:anchorId="0774E30B" wp14:editId="2A36DB90">
                  <wp:extent cx="3448050" cy="1914525"/>
                  <wp:effectExtent l="0" t="0" r="0" b="0"/>
                  <wp:docPr id="11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62"/>
                          <a:srcRect/>
                          <a:stretch>
                            <a:fillRect/>
                          </a:stretch>
                        </pic:blipFill>
                        <pic:spPr>
                          <a:xfrm>
                            <a:off x="0" y="0"/>
                            <a:ext cx="3448050" cy="1914525"/>
                          </a:xfrm>
                          <a:prstGeom prst="rect">
                            <a:avLst/>
                          </a:prstGeom>
                          <a:ln/>
                        </pic:spPr>
                      </pic:pic>
                    </a:graphicData>
                  </a:graphic>
                </wp:inline>
              </w:drawing>
            </w:r>
          </w:p>
        </w:tc>
      </w:tr>
      <w:tr w:rsidR="00001BF7" w14:paraId="07C3673A" w14:textId="77777777">
        <w:tc>
          <w:tcPr>
            <w:tcW w:w="10170" w:type="dxa"/>
            <w:shd w:val="clear" w:color="auto" w:fill="auto"/>
            <w:tcMar>
              <w:top w:w="100" w:type="dxa"/>
              <w:left w:w="100" w:type="dxa"/>
              <w:bottom w:w="100" w:type="dxa"/>
              <w:right w:w="100" w:type="dxa"/>
            </w:tcMar>
          </w:tcPr>
          <w:p w14:paraId="77EADA3E" w14:textId="77777777" w:rsidR="00001BF7" w:rsidRDefault="00115F48">
            <w:pPr>
              <w:widowControl w:val="0"/>
              <w:spacing w:after="0" w:line="240" w:lineRule="auto"/>
              <w:ind w:left="0"/>
              <w:rPr>
                <w:i/>
              </w:rPr>
            </w:pPr>
            <w:bookmarkStart w:id="49" w:name="fyvu2x9oikju" w:colFirst="0" w:colLast="0"/>
            <w:bookmarkEnd w:id="49"/>
            <w:r>
              <w:rPr>
                <w:i/>
              </w:rPr>
              <w:t>Figure 5.2.9.1 Flag Inappropriate Content Diagram</w:t>
            </w:r>
          </w:p>
        </w:tc>
      </w:tr>
    </w:tbl>
    <w:p w14:paraId="6E5BC25B" w14:textId="77777777" w:rsidR="00001BF7" w:rsidRDefault="00001BF7">
      <w:pPr>
        <w:jc w:val="center"/>
        <w:rPr>
          <w:i/>
          <w:sz w:val="30"/>
          <w:szCs w:val="30"/>
        </w:rPr>
      </w:pPr>
    </w:p>
    <w:tbl>
      <w:tblPr>
        <w:tblStyle w:val="af4"/>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14104564" w14:textId="77777777">
        <w:tc>
          <w:tcPr>
            <w:tcW w:w="2235" w:type="dxa"/>
            <w:shd w:val="clear" w:color="auto" w:fill="auto"/>
            <w:tcMar>
              <w:top w:w="100" w:type="dxa"/>
              <w:left w:w="100" w:type="dxa"/>
              <w:bottom w:w="100" w:type="dxa"/>
              <w:right w:w="100" w:type="dxa"/>
            </w:tcMar>
          </w:tcPr>
          <w:p w14:paraId="513C164B"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09301131" w14:textId="77777777" w:rsidR="00001BF7" w:rsidRDefault="00115F48">
            <w:pPr>
              <w:widowControl w:val="0"/>
              <w:spacing w:after="0" w:line="240" w:lineRule="auto"/>
              <w:ind w:left="0"/>
              <w:rPr>
                <w:sz w:val="22"/>
                <w:szCs w:val="22"/>
              </w:rPr>
            </w:pPr>
            <w:r>
              <w:rPr>
                <w:sz w:val="22"/>
                <w:szCs w:val="22"/>
              </w:rPr>
              <w:t>Functionality to notify content as unhelpful, listed in the wrong place or just inappropriate</w:t>
            </w:r>
          </w:p>
        </w:tc>
      </w:tr>
      <w:tr w:rsidR="00001BF7" w14:paraId="5E25A078" w14:textId="77777777">
        <w:tc>
          <w:tcPr>
            <w:tcW w:w="2235" w:type="dxa"/>
            <w:shd w:val="clear" w:color="auto" w:fill="auto"/>
            <w:tcMar>
              <w:top w:w="100" w:type="dxa"/>
              <w:left w:w="100" w:type="dxa"/>
              <w:bottom w:w="100" w:type="dxa"/>
              <w:right w:w="100" w:type="dxa"/>
            </w:tcMar>
          </w:tcPr>
          <w:p w14:paraId="4F42D6D5"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52388A7C" w14:textId="77777777" w:rsidR="00001BF7" w:rsidRDefault="00115F48">
            <w:pPr>
              <w:widowControl w:val="0"/>
              <w:spacing w:after="0" w:line="240" w:lineRule="auto"/>
              <w:ind w:left="0"/>
              <w:rPr>
                <w:sz w:val="22"/>
                <w:szCs w:val="22"/>
              </w:rPr>
            </w:pPr>
            <w:r>
              <w:rPr>
                <w:sz w:val="22"/>
                <w:szCs w:val="22"/>
              </w:rPr>
              <w:t>User</w:t>
            </w:r>
          </w:p>
        </w:tc>
      </w:tr>
      <w:tr w:rsidR="00001BF7" w14:paraId="43349236" w14:textId="77777777">
        <w:tc>
          <w:tcPr>
            <w:tcW w:w="2235" w:type="dxa"/>
            <w:shd w:val="clear" w:color="auto" w:fill="auto"/>
            <w:tcMar>
              <w:top w:w="100" w:type="dxa"/>
              <w:left w:w="100" w:type="dxa"/>
              <w:bottom w:w="100" w:type="dxa"/>
              <w:right w:w="100" w:type="dxa"/>
            </w:tcMar>
          </w:tcPr>
          <w:p w14:paraId="648A0B3C"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1EDDEF5D" w14:textId="77777777" w:rsidR="00001BF7" w:rsidRDefault="00115F48">
            <w:pPr>
              <w:widowControl w:val="0"/>
              <w:spacing w:after="0" w:line="240" w:lineRule="auto"/>
              <w:ind w:left="0"/>
              <w:rPr>
                <w:sz w:val="22"/>
                <w:szCs w:val="22"/>
              </w:rPr>
            </w:pPr>
            <w:r>
              <w:rPr>
                <w:sz w:val="22"/>
                <w:szCs w:val="22"/>
              </w:rPr>
              <w:t>The user attempts to flag content as inappropriate</w:t>
            </w:r>
          </w:p>
        </w:tc>
      </w:tr>
      <w:tr w:rsidR="00001BF7" w14:paraId="0E01BE8B" w14:textId="77777777">
        <w:trPr>
          <w:trHeight w:val="419"/>
        </w:trPr>
        <w:tc>
          <w:tcPr>
            <w:tcW w:w="2235" w:type="dxa"/>
            <w:shd w:val="clear" w:color="auto" w:fill="auto"/>
            <w:tcMar>
              <w:top w:w="100" w:type="dxa"/>
              <w:left w:w="100" w:type="dxa"/>
              <w:bottom w:w="100" w:type="dxa"/>
              <w:right w:w="100" w:type="dxa"/>
            </w:tcMar>
          </w:tcPr>
          <w:p w14:paraId="52D9E9C6"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0CEA27B3" w14:textId="77777777" w:rsidR="00001BF7" w:rsidRDefault="00115F48">
            <w:pPr>
              <w:spacing w:after="0" w:line="240" w:lineRule="auto"/>
              <w:ind w:left="0"/>
            </w:pPr>
            <w:hyperlink r:id="rId63" w:anchor="heading=h.6o0fo4387r79">
              <w:r>
                <w:rPr>
                  <w:color w:val="1155CC"/>
                  <w:u w:val="single"/>
                </w:rPr>
                <w:t>SRS 1.2.9</w:t>
              </w:r>
            </w:hyperlink>
          </w:p>
        </w:tc>
      </w:tr>
      <w:tr w:rsidR="00001BF7" w14:paraId="0613FE7B" w14:textId="77777777">
        <w:trPr>
          <w:trHeight w:val="419"/>
        </w:trPr>
        <w:tc>
          <w:tcPr>
            <w:tcW w:w="2235" w:type="dxa"/>
            <w:shd w:val="clear" w:color="auto" w:fill="auto"/>
            <w:tcMar>
              <w:top w:w="100" w:type="dxa"/>
              <w:left w:w="100" w:type="dxa"/>
              <w:bottom w:w="100" w:type="dxa"/>
              <w:right w:w="100" w:type="dxa"/>
            </w:tcMar>
          </w:tcPr>
          <w:p w14:paraId="73F79D08"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7D502122" w14:textId="77777777" w:rsidR="00001BF7" w:rsidRDefault="00115F48">
            <w:pPr>
              <w:spacing w:after="0" w:line="240" w:lineRule="auto"/>
              <w:ind w:left="0"/>
            </w:pPr>
            <w:hyperlink r:id="rId64" w:anchor="heading=h.2f3j2rp">
              <w:r>
                <w:rPr>
                  <w:color w:val="1155CC"/>
                  <w:sz w:val="22"/>
                  <w:szCs w:val="22"/>
                  <w:u w:val="single"/>
                </w:rPr>
                <w:t>SDD 5.8.2.6</w:t>
              </w:r>
            </w:hyperlink>
          </w:p>
        </w:tc>
      </w:tr>
    </w:tbl>
    <w:p w14:paraId="4816622A" w14:textId="77777777" w:rsidR="00001BF7" w:rsidRDefault="00001BF7">
      <w:pPr>
        <w:pStyle w:val="Heading5"/>
        <w:ind w:left="0"/>
        <w:rPr>
          <w:sz w:val="18"/>
          <w:szCs w:val="18"/>
        </w:rPr>
      </w:pPr>
      <w:bookmarkStart w:id="50" w:name="_a85gc5du4bet" w:colFirst="0" w:colLast="0"/>
      <w:bookmarkEnd w:id="50"/>
    </w:p>
    <w:p w14:paraId="1DC0C8EA" w14:textId="77777777" w:rsidR="00001BF7" w:rsidRDefault="00115F48">
      <w:pPr>
        <w:pStyle w:val="Heading3"/>
      </w:pPr>
      <w:bookmarkStart w:id="51" w:name="_s22caajvko1p" w:colFirst="0" w:colLast="0"/>
      <w:bookmarkEnd w:id="51"/>
      <w:r>
        <w:t>5.2.10 View images in a lightbox</w:t>
      </w:r>
    </w:p>
    <w:p w14:paraId="07E882D1" w14:textId="77777777" w:rsidR="00001BF7" w:rsidRDefault="00001BF7"/>
    <w:tbl>
      <w:tblPr>
        <w:tblStyle w:val="af5"/>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5DE489A6" w14:textId="77777777">
        <w:trPr>
          <w:trHeight w:val="1548"/>
        </w:trPr>
        <w:tc>
          <w:tcPr>
            <w:tcW w:w="10170" w:type="dxa"/>
            <w:shd w:val="clear" w:color="auto" w:fill="auto"/>
            <w:tcMar>
              <w:top w:w="100" w:type="dxa"/>
              <w:left w:w="100" w:type="dxa"/>
              <w:bottom w:w="100" w:type="dxa"/>
              <w:right w:w="100" w:type="dxa"/>
            </w:tcMar>
          </w:tcPr>
          <w:p w14:paraId="7DEF3C2D" w14:textId="77777777" w:rsidR="00001BF7" w:rsidRDefault="00115F48">
            <w:pPr>
              <w:jc w:val="center"/>
            </w:pPr>
            <w:r>
              <w:rPr>
                <w:noProof/>
              </w:rPr>
              <w:lastRenderedPageBreak/>
              <w:drawing>
                <wp:inline distT="114300" distB="114300" distL="114300" distR="114300" wp14:anchorId="1591F07E" wp14:editId="1AC3C8B3">
                  <wp:extent cx="4686300" cy="876300"/>
                  <wp:effectExtent l="0" t="0" r="0" b="0"/>
                  <wp:docPr id="101"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65"/>
                          <a:srcRect/>
                          <a:stretch>
                            <a:fillRect/>
                          </a:stretch>
                        </pic:blipFill>
                        <pic:spPr>
                          <a:xfrm>
                            <a:off x="0" y="0"/>
                            <a:ext cx="4686300" cy="876300"/>
                          </a:xfrm>
                          <a:prstGeom prst="rect">
                            <a:avLst/>
                          </a:prstGeom>
                          <a:ln/>
                        </pic:spPr>
                      </pic:pic>
                    </a:graphicData>
                  </a:graphic>
                </wp:inline>
              </w:drawing>
            </w:r>
          </w:p>
        </w:tc>
      </w:tr>
      <w:tr w:rsidR="00001BF7" w14:paraId="3D7857C4" w14:textId="77777777">
        <w:tc>
          <w:tcPr>
            <w:tcW w:w="10170" w:type="dxa"/>
            <w:shd w:val="clear" w:color="auto" w:fill="auto"/>
            <w:tcMar>
              <w:top w:w="100" w:type="dxa"/>
              <w:left w:w="100" w:type="dxa"/>
              <w:bottom w:w="100" w:type="dxa"/>
              <w:right w:w="100" w:type="dxa"/>
            </w:tcMar>
          </w:tcPr>
          <w:p w14:paraId="23819686" w14:textId="77777777" w:rsidR="00001BF7" w:rsidRDefault="00115F48">
            <w:pPr>
              <w:widowControl w:val="0"/>
              <w:spacing w:after="0" w:line="240" w:lineRule="auto"/>
              <w:ind w:left="0"/>
              <w:rPr>
                <w:i/>
              </w:rPr>
            </w:pPr>
            <w:bookmarkStart w:id="52" w:name="9l679v6dgfdu" w:colFirst="0" w:colLast="0"/>
            <w:bookmarkEnd w:id="52"/>
            <w:r>
              <w:rPr>
                <w:i/>
              </w:rPr>
              <w:t>Figure 5.2.10.1 View Images in a Lightbox Diagram</w:t>
            </w:r>
          </w:p>
        </w:tc>
      </w:tr>
    </w:tbl>
    <w:p w14:paraId="4CCBBFD0" w14:textId="77777777" w:rsidR="00001BF7" w:rsidRDefault="00001BF7">
      <w:pPr>
        <w:jc w:val="center"/>
        <w:rPr>
          <w:i/>
          <w:sz w:val="30"/>
          <w:szCs w:val="30"/>
        </w:rPr>
      </w:pPr>
    </w:p>
    <w:tbl>
      <w:tblPr>
        <w:tblStyle w:val="af6"/>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62656111" w14:textId="77777777">
        <w:tc>
          <w:tcPr>
            <w:tcW w:w="2235" w:type="dxa"/>
            <w:shd w:val="clear" w:color="auto" w:fill="auto"/>
            <w:tcMar>
              <w:top w:w="100" w:type="dxa"/>
              <w:left w:w="100" w:type="dxa"/>
              <w:bottom w:w="100" w:type="dxa"/>
              <w:right w:w="100" w:type="dxa"/>
            </w:tcMar>
          </w:tcPr>
          <w:p w14:paraId="3F8A5E96"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3A5B7A08" w14:textId="77777777" w:rsidR="00001BF7" w:rsidRDefault="00115F48">
            <w:pPr>
              <w:widowControl w:val="0"/>
              <w:spacing w:after="0" w:line="240" w:lineRule="auto"/>
              <w:ind w:left="0"/>
              <w:rPr>
                <w:sz w:val="22"/>
                <w:szCs w:val="22"/>
              </w:rPr>
            </w:pPr>
            <w:r>
              <w:rPr>
                <w:sz w:val="22"/>
                <w:szCs w:val="22"/>
              </w:rPr>
              <w:t>Images can be shown within a lightbox to remove distractions.</w:t>
            </w:r>
          </w:p>
        </w:tc>
      </w:tr>
      <w:tr w:rsidR="00001BF7" w14:paraId="65D8039D" w14:textId="77777777">
        <w:tc>
          <w:tcPr>
            <w:tcW w:w="2235" w:type="dxa"/>
            <w:shd w:val="clear" w:color="auto" w:fill="auto"/>
            <w:tcMar>
              <w:top w:w="100" w:type="dxa"/>
              <w:left w:w="100" w:type="dxa"/>
              <w:bottom w:w="100" w:type="dxa"/>
              <w:right w:w="100" w:type="dxa"/>
            </w:tcMar>
          </w:tcPr>
          <w:p w14:paraId="6649B30C"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3466C673" w14:textId="77777777" w:rsidR="00001BF7" w:rsidRDefault="00115F48">
            <w:pPr>
              <w:widowControl w:val="0"/>
              <w:spacing w:after="0" w:line="240" w:lineRule="auto"/>
              <w:ind w:left="0"/>
              <w:rPr>
                <w:sz w:val="22"/>
                <w:szCs w:val="22"/>
              </w:rPr>
            </w:pPr>
            <w:r>
              <w:rPr>
                <w:sz w:val="22"/>
                <w:szCs w:val="22"/>
              </w:rPr>
              <w:t>User</w:t>
            </w:r>
          </w:p>
        </w:tc>
      </w:tr>
      <w:tr w:rsidR="00001BF7" w14:paraId="7972BDAF" w14:textId="77777777">
        <w:tc>
          <w:tcPr>
            <w:tcW w:w="2235" w:type="dxa"/>
            <w:shd w:val="clear" w:color="auto" w:fill="auto"/>
            <w:tcMar>
              <w:top w:w="100" w:type="dxa"/>
              <w:left w:w="100" w:type="dxa"/>
              <w:bottom w:w="100" w:type="dxa"/>
              <w:right w:w="100" w:type="dxa"/>
            </w:tcMar>
          </w:tcPr>
          <w:p w14:paraId="2B0F9612"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0FFD09EF" w14:textId="77777777" w:rsidR="00001BF7" w:rsidRDefault="00115F48">
            <w:pPr>
              <w:widowControl w:val="0"/>
              <w:spacing w:after="0" w:line="240" w:lineRule="auto"/>
              <w:ind w:left="0"/>
              <w:rPr>
                <w:sz w:val="22"/>
                <w:szCs w:val="22"/>
              </w:rPr>
            </w:pPr>
            <w:r>
              <w:rPr>
                <w:sz w:val="22"/>
                <w:szCs w:val="22"/>
              </w:rPr>
              <w:t>The user selects an image to be viewed within a lightbox</w:t>
            </w:r>
          </w:p>
        </w:tc>
      </w:tr>
      <w:tr w:rsidR="00001BF7" w14:paraId="69F4A28B" w14:textId="77777777">
        <w:trPr>
          <w:trHeight w:val="419"/>
        </w:trPr>
        <w:tc>
          <w:tcPr>
            <w:tcW w:w="2235" w:type="dxa"/>
            <w:shd w:val="clear" w:color="auto" w:fill="auto"/>
            <w:tcMar>
              <w:top w:w="100" w:type="dxa"/>
              <w:left w:w="100" w:type="dxa"/>
              <w:bottom w:w="100" w:type="dxa"/>
              <w:right w:w="100" w:type="dxa"/>
            </w:tcMar>
          </w:tcPr>
          <w:p w14:paraId="41E3D4B1"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5C63565A" w14:textId="77777777" w:rsidR="00001BF7" w:rsidRDefault="00115F48">
            <w:pPr>
              <w:spacing w:after="0" w:line="240" w:lineRule="auto"/>
              <w:ind w:left="0"/>
            </w:pPr>
            <w:hyperlink r:id="rId66" w:anchor="heading=h.6o0fo4387r79">
              <w:r>
                <w:rPr>
                  <w:color w:val="1155CC"/>
                  <w:u w:val="single"/>
                </w:rPr>
                <w:t>SRS 1.2.10</w:t>
              </w:r>
            </w:hyperlink>
          </w:p>
        </w:tc>
      </w:tr>
      <w:tr w:rsidR="00001BF7" w14:paraId="3DA8C032" w14:textId="77777777">
        <w:trPr>
          <w:trHeight w:val="419"/>
        </w:trPr>
        <w:tc>
          <w:tcPr>
            <w:tcW w:w="2235" w:type="dxa"/>
            <w:shd w:val="clear" w:color="auto" w:fill="auto"/>
            <w:tcMar>
              <w:top w:w="100" w:type="dxa"/>
              <w:left w:w="100" w:type="dxa"/>
              <w:bottom w:w="100" w:type="dxa"/>
              <w:right w:w="100" w:type="dxa"/>
            </w:tcMar>
          </w:tcPr>
          <w:p w14:paraId="690CA541"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252CAAFF" w14:textId="77777777" w:rsidR="00001BF7" w:rsidRDefault="00115F48">
            <w:pPr>
              <w:spacing w:after="0" w:line="240" w:lineRule="auto"/>
              <w:ind w:left="0"/>
            </w:pPr>
            <w:hyperlink r:id="rId67" w:anchor="heading=h.452snld">
              <w:r>
                <w:rPr>
                  <w:color w:val="1155CC"/>
                  <w:sz w:val="22"/>
                  <w:szCs w:val="22"/>
                  <w:u w:val="single"/>
                </w:rPr>
                <w:t>SDD 5.11.1.1.9</w:t>
              </w:r>
            </w:hyperlink>
          </w:p>
        </w:tc>
      </w:tr>
    </w:tbl>
    <w:p w14:paraId="0DE2038D" w14:textId="77777777" w:rsidR="00001BF7" w:rsidRDefault="00001BF7">
      <w:pPr>
        <w:pStyle w:val="Heading5"/>
        <w:ind w:left="0"/>
        <w:rPr>
          <w:sz w:val="18"/>
          <w:szCs w:val="18"/>
        </w:rPr>
      </w:pPr>
      <w:bookmarkStart w:id="53" w:name="_cmvgsapytb7t" w:colFirst="0" w:colLast="0"/>
      <w:bookmarkEnd w:id="53"/>
    </w:p>
    <w:p w14:paraId="32AEF358" w14:textId="77777777" w:rsidR="00001BF7" w:rsidRDefault="00001BF7">
      <w:pPr>
        <w:jc w:val="center"/>
      </w:pPr>
    </w:p>
    <w:p w14:paraId="7CBA3681" w14:textId="77777777" w:rsidR="00001BF7" w:rsidRDefault="00115F48">
      <w:pPr>
        <w:pStyle w:val="Heading3"/>
      </w:pPr>
      <w:bookmarkStart w:id="54" w:name="yk16lbj265t1" w:colFirst="0" w:colLast="0"/>
      <w:bookmarkStart w:id="55" w:name="_30m7pj7j5l8t" w:colFirst="0" w:colLast="0"/>
      <w:bookmarkEnd w:id="54"/>
      <w:bookmarkEnd w:id="55"/>
      <w:r>
        <w:t>5.2.11 View often used equipment</w:t>
      </w:r>
    </w:p>
    <w:p w14:paraId="0EC9F445" w14:textId="77777777" w:rsidR="00001BF7" w:rsidRDefault="00115F48">
      <w:r>
        <w:t>Ability to check what equipment other hikers used on a hike</w:t>
      </w:r>
    </w:p>
    <w:tbl>
      <w:tblPr>
        <w:tblStyle w:val="af7"/>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1DF07058" w14:textId="77777777">
        <w:trPr>
          <w:trHeight w:val="1548"/>
        </w:trPr>
        <w:tc>
          <w:tcPr>
            <w:tcW w:w="10170" w:type="dxa"/>
            <w:shd w:val="clear" w:color="auto" w:fill="auto"/>
            <w:tcMar>
              <w:top w:w="100" w:type="dxa"/>
              <w:left w:w="100" w:type="dxa"/>
              <w:bottom w:w="100" w:type="dxa"/>
              <w:right w:w="100" w:type="dxa"/>
            </w:tcMar>
          </w:tcPr>
          <w:p w14:paraId="74ACA2DA" w14:textId="77777777" w:rsidR="00001BF7" w:rsidRDefault="00115F48">
            <w:pPr>
              <w:jc w:val="center"/>
            </w:pPr>
            <w:r>
              <w:rPr>
                <w:noProof/>
              </w:rPr>
              <w:drawing>
                <wp:inline distT="114300" distB="114300" distL="114300" distR="114300" wp14:anchorId="63F733F9" wp14:editId="1D91B319">
                  <wp:extent cx="4962525" cy="876300"/>
                  <wp:effectExtent l="0" t="0" r="0" b="0"/>
                  <wp:docPr id="9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68"/>
                          <a:srcRect/>
                          <a:stretch>
                            <a:fillRect/>
                          </a:stretch>
                        </pic:blipFill>
                        <pic:spPr>
                          <a:xfrm>
                            <a:off x="0" y="0"/>
                            <a:ext cx="4962525" cy="876300"/>
                          </a:xfrm>
                          <a:prstGeom prst="rect">
                            <a:avLst/>
                          </a:prstGeom>
                          <a:ln/>
                        </pic:spPr>
                      </pic:pic>
                    </a:graphicData>
                  </a:graphic>
                </wp:inline>
              </w:drawing>
            </w:r>
          </w:p>
        </w:tc>
      </w:tr>
      <w:tr w:rsidR="00001BF7" w14:paraId="63FF1C6C" w14:textId="77777777">
        <w:tc>
          <w:tcPr>
            <w:tcW w:w="10170" w:type="dxa"/>
            <w:shd w:val="clear" w:color="auto" w:fill="auto"/>
            <w:tcMar>
              <w:top w:w="100" w:type="dxa"/>
              <w:left w:w="100" w:type="dxa"/>
              <w:bottom w:w="100" w:type="dxa"/>
              <w:right w:w="100" w:type="dxa"/>
            </w:tcMar>
          </w:tcPr>
          <w:p w14:paraId="2C12B038" w14:textId="77777777" w:rsidR="00001BF7" w:rsidRDefault="00115F48">
            <w:pPr>
              <w:widowControl w:val="0"/>
              <w:spacing w:after="0" w:line="240" w:lineRule="auto"/>
              <w:ind w:left="0"/>
              <w:rPr>
                <w:i/>
              </w:rPr>
            </w:pPr>
            <w:bookmarkStart w:id="56" w:name="kbm45v7wzfhx" w:colFirst="0" w:colLast="0"/>
            <w:bookmarkEnd w:id="56"/>
            <w:r>
              <w:rPr>
                <w:i/>
              </w:rPr>
              <w:t>Figure 5.2.11.1 View Often-Used Equipment Diagram</w:t>
            </w:r>
          </w:p>
        </w:tc>
      </w:tr>
    </w:tbl>
    <w:p w14:paraId="4CF25165" w14:textId="77777777" w:rsidR="00001BF7" w:rsidRDefault="00001BF7">
      <w:pPr>
        <w:jc w:val="center"/>
        <w:rPr>
          <w:i/>
          <w:sz w:val="30"/>
          <w:szCs w:val="30"/>
        </w:rPr>
      </w:pPr>
    </w:p>
    <w:tbl>
      <w:tblPr>
        <w:tblStyle w:val="af8"/>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11B6899F" w14:textId="77777777">
        <w:tc>
          <w:tcPr>
            <w:tcW w:w="2235" w:type="dxa"/>
            <w:shd w:val="clear" w:color="auto" w:fill="auto"/>
            <w:tcMar>
              <w:top w:w="100" w:type="dxa"/>
              <w:left w:w="100" w:type="dxa"/>
              <w:bottom w:w="100" w:type="dxa"/>
              <w:right w:w="100" w:type="dxa"/>
            </w:tcMar>
          </w:tcPr>
          <w:p w14:paraId="07297AB1"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5D549A76" w14:textId="77777777" w:rsidR="00001BF7" w:rsidRDefault="00115F48">
            <w:pPr>
              <w:widowControl w:val="0"/>
              <w:spacing w:after="0" w:line="240" w:lineRule="auto"/>
              <w:ind w:left="0"/>
              <w:rPr>
                <w:sz w:val="22"/>
                <w:szCs w:val="22"/>
              </w:rPr>
            </w:pPr>
            <w:r>
              <w:rPr>
                <w:sz w:val="22"/>
                <w:szCs w:val="22"/>
              </w:rPr>
              <w:t>Ability to check what equipment other hikers used on a hike</w:t>
            </w:r>
          </w:p>
        </w:tc>
      </w:tr>
      <w:tr w:rsidR="00001BF7" w14:paraId="6E1C617C" w14:textId="77777777">
        <w:tc>
          <w:tcPr>
            <w:tcW w:w="2235" w:type="dxa"/>
            <w:shd w:val="clear" w:color="auto" w:fill="auto"/>
            <w:tcMar>
              <w:top w:w="100" w:type="dxa"/>
              <w:left w:w="100" w:type="dxa"/>
              <w:bottom w:w="100" w:type="dxa"/>
              <w:right w:w="100" w:type="dxa"/>
            </w:tcMar>
          </w:tcPr>
          <w:p w14:paraId="22CA49B1"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4579D63B" w14:textId="77777777" w:rsidR="00001BF7" w:rsidRDefault="00115F48">
            <w:pPr>
              <w:widowControl w:val="0"/>
              <w:spacing w:after="0" w:line="240" w:lineRule="auto"/>
              <w:ind w:left="0"/>
              <w:rPr>
                <w:sz w:val="22"/>
                <w:szCs w:val="22"/>
              </w:rPr>
            </w:pPr>
            <w:r>
              <w:rPr>
                <w:sz w:val="22"/>
                <w:szCs w:val="22"/>
              </w:rPr>
              <w:t>User</w:t>
            </w:r>
          </w:p>
        </w:tc>
      </w:tr>
      <w:tr w:rsidR="00001BF7" w14:paraId="53883266" w14:textId="77777777">
        <w:tc>
          <w:tcPr>
            <w:tcW w:w="2235" w:type="dxa"/>
            <w:shd w:val="clear" w:color="auto" w:fill="auto"/>
            <w:tcMar>
              <w:top w:w="100" w:type="dxa"/>
              <w:left w:w="100" w:type="dxa"/>
              <w:bottom w:w="100" w:type="dxa"/>
              <w:right w:w="100" w:type="dxa"/>
            </w:tcMar>
          </w:tcPr>
          <w:p w14:paraId="51D4B9E6"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68EC7D1A" w14:textId="77777777" w:rsidR="00001BF7" w:rsidRDefault="00115F48">
            <w:pPr>
              <w:widowControl w:val="0"/>
              <w:spacing w:after="0" w:line="240" w:lineRule="auto"/>
              <w:ind w:left="0"/>
              <w:rPr>
                <w:sz w:val="22"/>
                <w:szCs w:val="22"/>
              </w:rPr>
            </w:pPr>
            <w:r>
              <w:rPr>
                <w:sz w:val="22"/>
                <w:szCs w:val="22"/>
              </w:rPr>
              <w:t xml:space="preserve">The user navigates to a trail information page and attempts to view its </w:t>
            </w:r>
            <w:r>
              <w:rPr>
                <w:sz w:val="22"/>
                <w:szCs w:val="22"/>
              </w:rPr>
              <w:lastRenderedPageBreak/>
              <w:t>content</w:t>
            </w:r>
          </w:p>
        </w:tc>
      </w:tr>
      <w:tr w:rsidR="00001BF7" w14:paraId="34B85867" w14:textId="77777777">
        <w:trPr>
          <w:trHeight w:val="419"/>
        </w:trPr>
        <w:tc>
          <w:tcPr>
            <w:tcW w:w="2235" w:type="dxa"/>
            <w:shd w:val="clear" w:color="auto" w:fill="auto"/>
            <w:tcMar>
              <w:top w:w="100" w:type="dxa"/>
              <w:left w:w="100" w:type="dxa"/>
              <w:bottom w:w="100" w:type="dxa"/>
              <w:right w:w="100" w:type="dxa"/>
            </w:tcMar>
          </w:tcPr>
          <w:p w14:paraId="2B0258BC" w14:textId="77777777" w:rsidR="00001BF7" w:rsidRDefault="00115F48">
            <w:pPr>
              <w:widowControl w:val="0"/>
              <w:spacing w:after="0" w:line="240" w:lineRule="auto"/>
              <w:ind w:left="0"/>
              <w:rPr>
                <w:sz w:val="22"/>
                <w:szCs w:val="22"/>
              </w:rPr>
            </w:pPr>
            <w:r>
              <w:rPr>
                <w:sz w:val="22"/>
                <w:szCs w:val="22"/>
              </w:rPr>
              <w:lastRenderedPageBreak/>
              <w:t>SRS Requirement</w:t>
            </w:r>
          </w:p>
        </w:tc>
        <w:tc>
          <w:tcPr>
            <w:tcW w:w="7125" w:type="dxa"/>
            <w:shd w:val="clear" w:color="auto" w:fill="auto"/>
            <w:tcMar>
              <w:top w:w="100" w:type="dxa"/>
              <w:left w:w="100" w:type="dxa"/>
              <w:bottom w:w="100" w:type="dxa"/>
              <w:right w:w="100" w:type="dxa"/>
            </w:tcMar>
          </w:tcPr>
          <w:p w14:paraId="1412EA6F" w14:textId="77777777" w:rsidR="00001BF7" w:rsidRDefault="00115F48">
            <w:pPr>
              <w:spacing w:after="0" w:line="240" w:lineRule="auto"/>
              <w:ind w:left="0"/>
            </w:pPr>
            <w:hyperlink r:id="rId69" w:anchor="heading=h.6o0fo4387r79">
              <w:r>
                <w:rPr>
                  <w:color w:val="1155CC"/>
                  <w:u w:val="single"/>
                </w:rPr>
                <w:t>SRS 1.2.11</w:t>
              </w:r>
            </w:hyperlink>
          </w:p>
        </w:tc>
      </w:tr>
      <w:tr w:rsidR="00001BF7" w14:paraId="76B89C39" w14:textId="77777777">
        <w:trPr>
          <w:trHeight w:val="419"/>
        </w:trPr>
        <w:tc>
          <w:tcPr>
            <w:tcW w:w="2235" w:type="dxa"/>
            <w:shd w:val="clear" w:color="auto" w:fill="auto"/>
            <w:tcMar>
              <w:top w:w="100" w:type="dxa"/>
              <w:left w:w="100" w:type="dxa"/>
              <w:bottom w:w="100" w:type="dxa"/>
              <w:right w:w="100" w:type="dxa"/>
            </w:tcMar>
          </w:tcPr>
          <w:p w14:paraId="1F24241D"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488A24F5" w14:textId="77777777" w:rsidR="00001BF7" w:rsidRDefault="00115F48">
            <w:pPr>
              <w:spacing w:after="0" w:line="240" w:lineRule="auto"/>
              <w:ind w:left="0"/>
            </w:pPr>
            <w:hyperlink r:id="rId70" w:anchor="heading=h.26sx1u5">
              <w:r>
                <w:rPr>
                  <w:color w:val="1155CC"/>
                  <w:sz w:val="22"/>
                  <w:szCs w:val="22"/>
                  <w:u w:val="single"/>
                </w:rPr>
                <w:t>SDD 5.10.1.2</w:t>
              </w:r>
            </w:hyperlink>
            <w:r>
              <w:rPr>
                <w:sz w:val="22"/>
                <w:szCs w:val="22"/>
              </w:rPr>
              <w:t xml:space="preserve">, </w:t>
            </w:r>
            <w:hyperlink r:id="rId71" w:anchor="heading=h.41wqhpa">
              <w:r>
                <w:rPr>
                  <w:color w:val="1155CC"/>
                  <w:sz w:val="22"/>
                  <w:szCs w:val="22"/>
                  <w:u w:val="single"/>
                </w:rPr>
                <w:t>SDD 5.13.5</w:t>
              </w:r>
            </w:hyperlink>
          </w:p>
        </w:tc>
      </w:tr>
    </w:tbl>
    <w:p w14:paraId="234E3304" w14:textId="77777777" w:rsidR="00001BF7" w:rsidRDefault="00001BF7">
      <w:pPr>
        <w:pStyle w:val="Heading5"/>
        <w:ind w:left="0"/>
        <w:rPr>
          <w:sz w:val="18"/>
          <w:szCs w:val="18"/>
        </w:rPr>
      </w:pPr>
      <w:bookmarkStart w:id="57" w:name="_ch5zh0ig8enf" w:colFirst="0" w:colLast="0"/>
      <w:bookmarkEnd w:id="57"/>
    </w:p>
    <w:p w14:paraId="0A07E11F" w14:textId="77777777" w:rsidR="00001BF7" w:rsidRDefault="00115F48">
      <w:pPr>
        <w:pStyle w:val="Heading3"/>
      </w:pPr>
      <w:bookmarkStart w:id="58" w:name="_8en4s0diq3q9" w:colFirst="0" w:colLast="0"/>
      <w:bookmarkEnd w:id="58"/>
      <w:r>
        <w:t>5.2.12 Indicate Appropriateness</w:t>
      </w:r>
    </w:p>
    <w:tbl>
      <w:tblPr>
        <w:tblStyle w:val="af9"/>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126B7580" w14:textId="77777777">
        <w:trPr>
          <w:trHeight w:val="1548"/>
        </w:trPr>
        <w:tc>
          <w:tcPr>
            <w:tcW w:w="10170" w:type="dxa"/>
            <w:shd w:val="clear" w:color="auto" w:fill="auto"/>
            <w:tcMar>
              <w:top w:w="100" w:type="dxa"/>
              <w:left w:w="100" w:type="dxa"/>
              <w:bottom w:w="100" w:type="dxa"/>
              <w:right w:w="100" w:type="dxa"/>
            </w:tcMar>
          </w:tcPr>
          <w:p w14:paraId="6B540C5E" w14:textId="77777777" w:rsidR="00001BF7" w:rsidRDefault="00115F48">
            <w:pPr>
              <w:jc w:val="center"/>
            </w:pPr>
            <w:r>
              <w:rPr>
                <w:noProof/>
              </w:rPr>
              <w:drawing>
                <wp:inline distT="114300" distB="114300" distL="114300" distR="114300" wp14:anchorId="79907F2D" wp14:editId="376BCAEC">
                  <wp:extent cx="3543300" cy="1838325"/>
                  <wp:effectExtent l="0" t="0" r="0" b="0"/>
                  <wp:docPr id="8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72"/>
                          <a:srcRect/>
                          <a:stretch>
                            <a:fillRect/>
                          </a:stretch>
                        </pic:blipFill>
                        <pic:spPr>
                          <a:xfrm>
                            <a:off x="0" y="0"/>
                            <a:ext cx="3543300" cy="1838325"/>
                          </a:xfrm>
                          <a:prstGeom prst="rect">
                            <a:avLst/>
                          </a:prstGeom>
                          <a:ln/>
                        </pic:spPr>
                      </pic:pic>
                    </a:graphicData>
                  </a:graphic>
                </wp:inline>
              </w:drawing>
            </w:r>
          </w:p>
        </w:tc>
      </w:tr>
      <w:tr w:rsidR="00001BF7" w14:paraId="4A5406D1" w14:textId="77777777">
        <w:tc>
          <w:tcPr>
            <w:tcW w:w="10170" w:type="dxa"/>
            <w:shd w:val="clear" w:color="auto" w:fill="auto"/>
            <w:tcMar>
              <w:top w:w="100" w:type="dxa"/>
              <w:left w:w="100" w:type="dxa"/>
              <w:bottom w:w="100" w:type="dxa"/>
              <w:right w:w="100" w:type="dxa"/>
            </w:tcMar>
          </w:tcPr>
          <w:p w14:paraId="3F877303" w14:textId="77777777" w:rsidR="00001BF7" w:rsidRDefault="00115F48">
            <w:pPr>
              <w:widowControl w:val="0"/>
              <w:spacing w:after="0" w:line="240" w:lineRule="auto"/>
              <w:ind w:left="0"/>
              <w:rPr>
                <w:i/>
              </w:rPr>
            </w:pPr>
            <w:bookmarkStart w:id="59" w:name="4p3bb7za64v5" w:colFirst="0" w:colLast="0"/>
            <w:bookmarkEnd w:id="59"/>
            <w:r>
              <w:rPr>
                <w:i/>
              </w:rPr>
              <w:t>Figure 5.2.12.1 Indicate Appropriateness Diagram</w:t>
            </w:r>
          </w:p>
        </w:tc>
      </w:tr>
    </w:tbl>
    <w:p w14:paraId="149659C5" w14:textId="77777777" w:rsidR="00001BF7" w:rsidRDefault="00001BF7">
      <w:pPr>
        <w:jc w:val="center"/>
        <w:rPr>
          <w:i/>
          <w:sz w:val="30"/>
          <w:szCs w:val="30"/>
        </w:rPr>
      </w:pPr>
    </w:p>
    <w:tbl>
      <w:tblPr>
        <w:tblStyle w:val="afa"/>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5FCA1C6D" w14:textId="77777777">
        <w:tc>
          <w:tcPr>
            <w:tcW w:w="2235" w:type="dxa"/>
            <w:shd w:val="clear" w:color="auto" w:fill="auto"/>
            <w:tcMar>
              <w:top w:w="100" w:type="dxa"/>
              <w:left w:w="100" w:type="dxa"/>
              <w:bottom w:w="100" w:type="dxa"/>
              <w:right w:w="100" w:type="dxa"/>
            </w:tcMar>
          </w:tcPr>
          <w:p w14:paraId="66FE85DF"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4D62BBC4" w14:textId="77777777" w:rsidR="00001BF7" w:rsidRDefault="00115F48">
            <w:pPr>
              <w:widowControl w:val="0"/>
              <w:spacing w:after="0" w:line="240" w:lineRule="auto"/>
              <w:ind w:left="0"/>
              <w:rPr>
                <w:sz w:val="22"/>
                <w:szCs w:val="22"/>
              </w:rPr>
            </w:pPr>
            <w:r>
              <w:rPr>
                <w:sz w:val="22"/>
                <w:szCs w:val="22"/>
              </w:rPr>
              <w:t>Functionality to see if a hike is appropriate for children or pets</w:t>
            </w:r>
          </w:p>
        </w:tc>
      </w:tr>
      <w:tr w:rsidR="00001BF7" w14:paraId="2A450C63" w14:textId="77777777">
        <w:tc>
          <w:tcPr>
            <w:tcW w:w="2235" w:type="dxa"/>
            <w:shd w:val="clear" w:color="auto" w:fill="auto"/>
            <w:tcMar>
              <w:top w:w="100" w:type="dxa"/>
              <w:left w:w="100" w:type="dxa"/>
              <w:bottom w:w="100" w:type="dxa"/>
              <w:right w:w="100" w:type="dxa"/>
            </w:tcMar>
          </w:tcPr>
          <w:p w14:paraId="67B173B6"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1DB0FF76" w14:textId="77777777" w:rsidR="00001BF7" w:rsidRDefault="00115F48">
            <w:pPr>
              <w:widowControl w:val="0"/>
              <w:spacing w:after="0" w:line="240" w:lineRule="auto"/>
              <w:ind w:left="0"/>
              <w:rPr>
                <w:sz w:val="22"/>
                <w:szCs w:val="22"/>
              </w:rPr>
            </w:pPr>
            <w:r>
              <w:rPr>
                <w:sz w:val="22"/>
                <w:szCs w:val="22"/>
              </w:rPr>
              <w:t>User</w:t>
            </w:r>
          </w:p>
        </w:tc>
      </w:tr>
      <w:tr w:rsidR="00001BF7" w14:paraId="53408961" w14:textId="77777777">
        <w:tc>
          <w:tcPr>
            <w:tcW w:w="2235" w:type="dxa"/>
            <w:shd w:val="clear" w:color="auto" w:fill="auto"/>
            <w:tcMar>
              <w:top w:w="100" w:type="dxa"/>
              <w:left w:w="100" w:type="dxa"/>
              <w:bottom w:w="100" w:type="dxa"/>
              <w:right w:w="100" w:type="dxa"/>
            </w:tcMar>
          </w:tcPr>
          <w:p w14:paraId="35F9067C"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2D7A98B1" w14:textId="77777777" w:rsidR="00001BF7" w:rsidRDefault="00115F48">
            <w:pPr>
              <w:widowControl w:val="0"/>
              <w:spacing w:after="0" w:line="240" w:lineRule="auto"/>
              <w:ind w:left="0"/>
              <w:rPr>
                <w:sz w:val="22"/>
                <w:szCs w:val="22"/>
              </w:rPr>
            </w:pPr>
            <w:r>
              <w:rPr>
                <w:sz w:val="22"/>
                <w:szCs w:val="22"/>
              </w:rPr>
              <w:t>The user navigates to a trail information page and indicates whether the trail is appropriate for children or pets</w:t>
            </w:r>
          </w:p>
        </w:tc>
      </w:tr>
      <w:tr w:rsidR="00001BF7" w14:paraId="793E9C5B" w14:textId="77777777">
        <w:trPr>
          <w:trHeight w:val="419"/>
        </w:trPr>
        <w:tc>
          <w:tcPr>
            <w:tcW w:w="2235" w:type="dxa"/>
            <w:shd w:val="clear" w:color="auto" w:fill="auto"/>
            <w:tcMar>
              <w:top w:w="100" w:type="dxa"/>
              <w:left w:w="100" w:type="dxa"/>
              <w:bottom w:w="100" w:type="dxa"/>
              <w:right w:w="100" w:type="dxa"/>
            </w:tcMar>
          </w:tcPr>
          <w:p w14:paraId="6DE3283A"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3E8B18AE" w14:textId="77777777" w:rsidR="00001BF7" w:rsidRDefault="00115F48">
            <w:pPr>
              <w:spacing w:after="0" w:line="240" w:lineRule="auto"/>
              <w:ind w:left="0"/>
            </w:pPr>
            <w:hyperlink r:id="rId73" w:anchor="heading=h.6o0fo4387r79">
              <w:r>
                <w:rPr>
                  <w:color w:val="1155CC"/>
                  <w:u w:val="single"/>
                </w:rPr>
                <w:t>SRS 1.2.12</w:t>
              </w:r>
            </w:hyperlink>
          </w:p>
        </w:tc>
      </w:tr>
      <w:tr w:rsidR="00001BF7" w14:paraId="4C810526" w14:textId="77777777">
        <w:trPr>
          <w:trHeight w:val="419"/>
        </w:trPr>
        <w:tc>
          <w:tcPr>
            <w:tcW w:w="2235" w:type="dxa"/>
            <w:shd w:val="clear" w:color="auto" w:fill="auto"/>
            <w:tcMar>
              <w:top w:w="100" w:type="dxa"/>
              <w:left w:w="100" w:type="dxa"/>
              <w:bottom w:w="100" w:type="dxa"/>
              <w:right w:w="100" w:type="dxa"/>
            </w:tcMar>
          </w:tcPr>
          <w:p w14:paraId="72014465"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35A9C1EA" w14:textId="77777777" w:rsidR="00001BF7" w:rsidRDefault="00115F48">
            <w:pPr>
              <w:spacing w:after="0" w:line="240" w:lineRule="auto"/>
              <w:ind w:left="0"/>
            </w:pPr>
            <w:hyperlink r:id="rId74" w:anchor="heading=h.279ka65">
              <w:r>
                <w:rPr>
                  <w:color w:val="1155CC"/>
                  <w:sz w:val="22"/>
                  <w:szCs w:val="22"/>
                  <w:u w:val="single"/>
                </w:rPr>
                <w:t>SDD 5.4.1.5</w:t>
              </w:r>
            </w:hyperlink>
            <w:r>
              <w:rPr>
                <w:sz w:val="22"/>
                <w:szCs w:val="22"/>
              </w:rPr>
              <w:t xml:space="preserve">, </w:t>
            </w:r>
            <w:hyperlink r:id="rId75" w:anchor="heading=h.meukdy">
              <w:r>
                <w:rPr>
                  <w:color w:val="1155CC"/>
                  <w:sz w:val="22"/>
                  <w:szCs w:val="22"/>
                  <w:u w:val="single"/>
                </w:rPr>
                <w:t>SDD 5.4.1.6</w:t>
              </w:r>
            </w:hyperlink>
            <w:r>
              <w:rPr>
                <w:sz w:val="22"/>
                <w:szCs w:val="22"/>
              </w:rPr>
              <w:t xml:space="preserve">, </w:t>
            </w:r>
            <w:hyperlink r:id="rId76" w:anchor="heading=h.rjefff">
              <w:r>
                <w:rPr>
                  <w:color w:val="1155CC"/>
                  <w:sz w:val="22"/>
                  <w:szCs w:val="22"/>
                  <w:u w:val="single"/>
                </w:rPr>
                <w:t>SDD 5.4.1.14</w:t>
              </w:r>
            </w:hyperlink>
          </w:p>
        </w:tc>
      </w:tr>
    </w:tbl>
    <w:p w14:paraId="0CAF662A" w14:textId="77777777" w:rsidR="00001BF7" w:rsidRDefault="00001BF7">
      <w:pPr>
        <w:pStyle w:val="Heading5"/>
        <w:ind w:left="0"/>
      </w:pPr>
      <w:bookmarkStart w:id="60" w:name="_ybi8qjawqt3r" w:colFirst="0" w:colLast="0"/>
      <w:bookmarkEnd w:id="60"/>
    </w:p>
    <w:p w14:paraId="3FEF0730" w14:textId="77777777" w:rsidR="00001BF7" w:rsidRDefault="00115F48">
      <w:pPr>
        <w:pStyle w:val="Heading3"/>
      </w:pPr>
      <w:bookmarkStart w:id="61" w:name="_ast9c0tx0nv" w:colFirst="0" w:colLast="0"/>
      <w:bookmarkEnd w:id="61"/>
      <w:r>
        <w:t>5.2.13 Mark Trail Map</w:t>
      </w:r>
    </w:p>
    <w:tbl>
      <w:tblPr>
        <w:tblStyle w:val="afb"/>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50D5BC93" w14:textId="77777777">
        <w:trPr>
          <w:trHeight w:val="1548"/>
        </w:trPr>
        <w:tc>
          <w:tcPr>
            <w:tcW w:w="10170" w:type="dxa"/>
            <w:shd w:val="clear" w:color="auto" w:fill="auto"/>
            <w:tcMar>
              <w:top w:w="100" w:type="dxa"/>
              <w:left w:w="100" w:type="dxa"/>
              <w:bottom w:w="100" w:type="dxa"/>
              <w:right w:w="100" w:type="dxa"/>
            </w:tcMar>
          </w:tcPr>
          <w:p w14:paraId="4FF3A38A" w14:textId="77777777" w:rsidR="00001BF7" w:rsidRDefault="00115F48">
            <w:pPr>
              <w:jc w:val="center"/>
            </w:pPr>
            <w:r>
              <w:rPr>
                <w:noProof/>
              </w:rPr>
              <w:drawing>
                <wp:inline distT="114300" distB="114300" distL="114300" distR="114300" wp14:anchorId="3D549707" wp14:editId="7132B278">
                  <wp:extent cx="4200525" cy="1724025"/>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7"/>
                          <a:srcRect/>
                          <a:stretch>
                            <a:fillRect/>
                          </a:stretch>
                        </pic:blipFill>
                        <pic:spPr>
                          <a:xfrm>
                            <a:off x="0" y="0"/>
                            <a:ext cx="4200525" cy="1724025"/>
                          </a:xfrm>
                          <a:prstGeom prst="rect">
                            <a:avLst/>
                          </a:prstGeom>
                          <a:ln/>
                        </pic:spPr>
                      </pic:pic>
                    </a:graphicData>
                  </a:graphic>
                </wp:inline>
              </w:drawing>
            </w:r>
          </w:p>
        </w:tc>
      </w:tr>
      <w:tr w:rsidR="00001BF7" w14:paraId="2B9F16E1" w14:textId="77777777">
        <w:tc>
          <w:tcPr>
            <w:tcW w:w="10170" w:type="dxa"/>
            <w:shd w:val="clear" w:color="auto" w:fill="auto"/>
            <w:tcMar>
              <w:top w:w="100" w:type="dxa"/>
              <w:left w:w="100" w:type="dxa"/>
              <w:bottom w:w="100" w:type="dxa"/>
              <w:right w:w="100" w:type="dxa"/>
            </w:tcMar>
          </w:tcPr>
          <w:p w14:paraId="32B02C45" w14:textId="77777777" w:rsidR="00001BF7" w:rsidRDefault="00115F48">
            <w:pPr>
              <w:widowControl w:val="0"/>
              <w:spacing w:after="0" w:line="240" w:lineRule="auto"/>
              <w:ind w:left="0"/>
              <w:rPr>
                <w:i/>
              </w:rPr>
            </w:pPr>
            <w:bookmarkStart w:id="62" w:name="6a13jcrdxdnw" w:colFirst="0" w:colLast="0"/>
            <w:bookmarkEnd w:id="62"/>
            <w:r>
              <w:rPr>
                <w:i/>
              </w:rPr>
              <w:t>Figure 5.2.13.1 Mark Trail Map Diagram</w:t>
            </w:r>
          </w:p>
        </w:tc>
      </w:tr>
    </w:tbl>
    <w:p w14:paraId="113D77FA" w14:textId="77777777" w:rsidR="00001BF7" w:rsidRDefault="00001BF7">
      <w:pPr>
        <w:jc w:val="center"/>
        <w:rPr>
          <w:i/>
          <w:sz w:val="30"/>
          <w:szCs w:val="30"/>
        </w:rPr>
      </w:pPr>
    </w:p>
    <w:tbl>
      <w:tblPr>
        <w:tblStyle w:val="afc"/>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7CA1F9C4" w14:textId="77777777">
        <w:tc>
          <w:tcPr>
            <w:tcW w:w="2235" w:type="dxa"/>
            <w:shd w:val="clear" w:color="auto" w:fill="auto"/>
            <w:tcMar>
              <w:top w:w="100" w:type="dxa"/>
              <w:left w:w="100" w:type="dxa"/>
              <w:bottom w:w="100" w:type="dxa"/>
              <w:right w:w="100" w:type="dxa"/>
            </w:tcMar>
          </w:tcPr>
          <w:p w14:paraId="7E307B2C"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24F24085" w14:textId="77777777" w:rsidR="00001BF7" w:rsidRDefault="00115F48">
            <w:pPr>
              <w:widowControl w:val="0"/>
              <w:spacing w:after="0" w:line="240" w:lineRule="auto"/>
              <w:ind w:left="0"/>
              <w:rPr>
                <w:sz w:val="22"/>
                <w:szCs w:val="22"/>
              </w:rPr>
            </w:pPr>
            <w:r>
              <w:rPr>
                <w:sz w:val="22"/>
                <w:szCs w:val="22"/>
              </w:rPr>
              <w:t xml:space="preserve">Functionality to add map </w:t>
            </w:r>
            <w:proofErr w:type="spellStart"/>
            <w:r>
              <w:rPr>
                <w:sz w:val="22"/>
                <w:szCs w:val="22"/>
              </w:rPr>
              <w:t>markers</w:t>
            </w:r>
            <w:proofErr w:type="spellEnd"/>
            <w:r>
              <w:rPr>
                <w:sz w:val="22"/>
                <w:szCs w:val="22"/>
              </w:rPr>
              <w:t xml:space="preserve"> and notes to a map</w:t>
            </w:r>
          </w:p>
        </w:tc>
      </w:tr>
      <w:tr w:rsidR="00001BF7" w14:paraId="7B783D43" w14:textId="77777777">
        <w:tc>
          <w:tcPr>
            <w:tcW w:w="2235" w:type="dxa"/>
            <w:shd w:val="clear" w:color="auto" w:fill="auto"/>
            <w:tcMar>
              <w:top w:w="100" w:type="dxa"/>
              <w:left w:w="100" w:type="dxa"/>
              <w:bottom w:w="100" w:type="dxa"/>
              <w:right w:w="100" w:type="dxa"/>
            </w:tcMar>
          </w:tcPr>
          <w:p w14:paraId="6CF7D108"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7A1B116B" w14:textId="77777777" w:rsidR="00001BF7" w:rsidRDefault="00115F48">
            <w:pPr>
              <w:widowControl w:val="0"/>
              <w:spacing w:after="0" w:line="240" w:lineRule="auto"/>
              <w:ind w:left="0"/>
              <w:rPr>
                <w:sz w:val="22"/>
                <w:szCs w:val="22"/>
              </w:rPr>
            </w:pPr>
            <w:r>
              <w:rPr>
                <w:sz w:val="22"/>
                <w:szCs w:val="22"/>
              </w:rPr>
              <w:t>User</w:t>
            </w:r>
          </w:p>
        </w:tc>
      </w:tr>
      <w:tr w:rsidR="00001BF7" w14:paraId="4A557F33" w14:textId="77777777">
        <w:tc>
          <w:tcPr>
            <w:tcW w:w="2235" w:type="dxa"/>
            <w:shd w:val="clear" w:color="auto" w:fill="auto"/>
            <w:tcMar>
              <w:top w:w="100" w:type="dxa"/>
              <w:left w:w="100" w:type="dxa"/>
              <w:bottom w:w="100" w:type="dxa"/>
              <w:right w:w="100" w:type="dxa"/>
            </w:tcMar>
          </w:tcPr>
          <w:p w14:paraId="4ED33C3C"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18BA9E3E" w14:textId="77777777" w:rsidR="00001BF7" w:rsidRDefault="00115F48">
            <w:pPr>
              <w:widowControl w:val="0"/>
              <w:spacing w:after="0" w:line="240" w:lineRule="auto"/>
              <w:ind w:left="0"/>
              <w:rPr>
                <w:sz w:val="22"/>
                <w:szCs w:val="22"/>
              </w:rPr>
            </w:pPr>
            <w:r>
              <w:rPr>
                <w:sz w:val="22"/>
                <w:szCs w:val="22"/>
              </w:rPr>
              <w:t>The user uses a pin to mark a point on a trail’s map</w:t>
            </w:r>
          </w:p>
        </w:tc>
      </w:tr>
      <w:tr w:rsidR="00001BF7" w14:paraId="192DE935" w14:textId="77777777">
        <w:trPr>
          <w:trHeight w:val="419"/>
        </w:trPr>
        <w:tc>
          <w:tcPr>
            <w:tcW w:w="2235" w:type="dxa"/>
            <w:shd w:val="clear" w:color="auto" w:fill="auto"/>
            <w:tcMar>
              <w:top w:w="100" w:type="dxa"/>
              <w:left w:w="100" w:type="dxa"/>
              <w:bottom w:w="100" w:type="dxa"/>
              <w:right w:w="100" w:type="dxa"/>
            </w:tcMar>
          </w:tcPr>
          <w:p w14:paraId="4CFD96BA"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378C372F" w14:textId="77777777" w:rsidR="00001BF7" w:rsidRDefault="00115F48">
            <w:pPr>
              <w:spacing w:after="0" w:line="240" w:lineRule="auto"/>
              <w:ind w:left="0"/>
            </w:pPr>
            <w:hyperlink r:id="rId78" w:anchor="heading=h.6o0fo4387r79">
              <w:r>
                <w:rPr>
                  <w:color w:val="1155CC"/>
                  <w:u w:val="single"/>
                </w:rPr>
                <w:t>SRS 1.2.13</w:t>
              </w:r>
            </w:hyperlink>
          </w:p>
        </w:tc>
      </w:tr>
      <w:tr w:rsidR="00001BF7" w14:paraId="49D64450" w14:textId="77777777">
        <w:trPr>
          <w:trHeight w:val="419"/>
        </w:trPr>
        <w:tc>
          <w:tcPr>
            <w:tcW w:w="2235" w:type="dxa"/>
            <w:shd w:val="clear" w:color="auto" w:fill="auto"/>
            <w:tcMar>
              <w:top w:w="100" w:type="dxa"/>
              <w:left w:w="100" w:type="dxa"/>
              <w:bottom w:w="100" w:type="dxa"/>
              <w:right w:w="100" w:type="dxa"/>
            </w:tcMar>
          </w:tcPr>
          <w:p w14:paraId="115855A5"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04DA680C" w14:textId="77777777" w:rsidR="00001BF7" w:rsidRDefault="00115F48">
            <w:pPr>
              <w:spacing w:after="0" w:line="240" w:lineRule="auto"/>
              <w:ind w:left="0"/>
            </w:pPr>
            <w:hyperlink r:id="rId79" w:anchor="heading=h.393x0lu">
              <w:r>
                <w:rPr>
                  <w:color w:val="1155CC"/>
                  <w:sz w:val="22"/>
                  <w:szCs w:val="22"/>
                  <w:u w:val="single"/>
                </w:rPr>
                <w:t>SDD 5.6.2.2</w:t>
              </w:r>
            </w:hyperlink>
          </w:p>
        </w:tc>
      </w:tr>
    </w:tbl>
    <w:p w14:paraId="3C07947E" w14:textId="77777777" w:rsidR="00001BF7" w:rsidRDefault="00001BF7">
      <w:pPr>
        <w:pStyle w:val="Heading5"/>
        <w:ind w:left="0"/>
      </w:pPr>
      <w:bookmarkStart w:id="63" w:name="_y08s7g91y69k" w:colFirst="0" w:colLast="0"/>
      <w:bookmarkEnd w:id="63"/>
    </w:p>
    <w:p w14:paraId="09D8810A" w14:textId="77777777" w:rsidR="00001BF7" w:rsidRDefault="00001BF7">
      <w:pPr>
        <w:jc w:val="center"/>
      </w:pPr>
    </w:p>
    <w:p w14:paraId="51DB1940" w14:textId="77777777" w:rsidR="00001BF7" w:rsidRDefault="00115F48">
      <w:pPr>
        <w:pStyle w:val="Heading3"/>
      </w:pPr>
      <w:bookmarkStart w:id="64" w:name="xqphz3r58uat" w:colFirst="0" w:colLast="0"/>
      <w:bookmarkStart w:id="65" w:name="_d3tjtob2y7ug" w:colFirst="0" w:colLast="0"/>
      <w:bookmarkEnd w:id="64"/>
      <w:bookmarkEnd w:id="65"/>
      <w:r>
        <w:lastRenderedPageBreak/>
        <w:t xml:space="preserve">5.2.14 Access Phone Camera </w:t>
      </w:r>
    </w:p>
    <w:p w14:paraId="5D648411" w14:textId="77777777" w:rsidR="00001BF7" w:rsidRDefault="00001BF7">
      <w:pPr>
        <w:pStyle w:val="Heading3"/>
      </w:pPr>
      <w:bookmarkStart w:id="66" w:name="_9fi2oeddunz6" w:colFirst="0" w:colLast="0"/>
      <w:bookmarkEnd w:id="66"/>
    </w:p>
    <w:tbl>
      <w:tblPr>
        <w:tblStyle w:val="afd"/>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3D7CA4E3" w14:textId="77777777">
        <w:trPr>
          <w:trHeight w:val="1548"/>
        </w:trPr>
        <w:tc>
          <w:tcPr>
            <w:tcW w:w="10170" w:type="dxa"/>
            <w:shd w:val="clear" w:color="auto" w:fill="auto"/>
            <w:tcMar>
              <w:top w:w="100" w:type="dxa"/>
              <w:left w:w="100" w:type="dxa"/>
              <w:bottom w:w="100" w:type="dxa"/>
              <w:right w:w="100" w:type="dxa"/>
            </w:tcMar>
          </w:tcPr>
          <w:p w14:paraId="742B5584" w14:textId="77777777" w:rsidR="00001BF7" w:rsidRDefault="00115F48">
            <w:pPr>
              <w:jc w:val="center"/>
            </w:pPr>
            <w:r>
              <w:rPr>
                <w:noProof/>
              </w:rPr>
              <w:drawing>
                <wp:inline distT="114300" distB="114300" distL="114300" distR="114300" wp14:anchorId="40F59802" wp14:editId="28D56CA7">
                  <wp:extent cx="3057525" cy="1724025"/>
                  <wp:effectExtent l="0" t="0" r="0" b="0"/>
                  <wp:docPr id="6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80"/>
                          <a:srcRect/>
                          <a:stretch>
                            <a:fillRect/>
                          </a:stretch>
                        </pic:blipFill>
                        <pic:spPr>
                          <a:xfrm>
                            <a:off x="0" y="0"/>
                            <a:ext cx="3057525" cy="1724025"/>
                          </a:xfrm>
                          <a:prstGeom prst="rect">
                            <a:avLst/>
                          </a:prstGeom>
                          <a:ln/>
                        </pic:spPr>
                      </pic:pic>
                    </a:graphicData>
                  </a:graphic>
                </wp:inline>
              </w:drawing>
            </w:r>
          </w:p>
        </w:tc>
      </w:tr>
      <w:tr w:rsidR="00001BF7" w14:paraId="14C81142" w14:textId="77777777">
        <w:tc>
          <w:tcPr>
            <w:tcW w:w="10170" w:type="dxa"/>
            <w:shd w:val="clear" w:color="auto" w:fill="auto"/>
            <w:tcMar>
              <w:top w:w="100" w:type="dxa"/>
              <w:left w:w="100" w:type="dxa"/>
              <w:bottom w:w="100" w:type="dxa"/>
              <w:right w:w="100" w:type="dxa"/>
            </w:tcMar>
          </w:tcPr>
          <w:p w14:paraId="71CE5CB9" w14:textId="77777777" w:rsidR="00001BF7" w:rsidRDefault="00115F48">
            <w:pPr>
              <w:widowControl w:val="0"/>
              <w:spacing w:after="0" w:line="240" w:lineRule="auto"/>
              <w:ind w:left="0"/>
              <w:rPr>
                <w:i/>
              </w:rPr>
            </w:pPr>
            <w:bookmarkStart w:id="67" w:name="jcsrxlmehtq7" w:colFirst="0" w:colLast="0"/>
            <w:bookmarkEnd w:id="67"/>
            <w:r>
              <w:rPr>
                <w:i/>
              </w:rPr>
              <w:t>Figure 5.2.14.1 Access Phone Camera Diagram</w:t>
            </w:r>
          </w:p>
        </w:tc>
      </w:tr>
    </w:tbl>
    <w:p w14:paraId="5A4AC1C1" w14:textId="77777777" w:rsidR="00001BF7" w:rsidRDefault="00001BF7">
      <w:pPr>
        <w:jc w:val="center"/>
        <w:rPr>
          <w:i/>
          <w:sz w:val="30"/>
          <w:szCs w:val="30"/>
        </w:rPr>
      </w:pPr>
    </w:p>
    <w:tbl>
      <w:tblPr>
        <w:tblStyle w:val="afe"/>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67FE6A91" w14:textId="77777777">
        <w:tc>
          <w:tcPr>
            <w:tcW w:w="2235" w:type="dxa"/>
            <w:shd w:val="clear" w:color="auto" w:fill="auto"/>
            <w:tcMar>
              <w:top w:w="100" w:type="dxa"/>
              <w:left w:w="100" w:type="dxa"/>
              <w:bottom w:w="100" w:type="dxa"/>
              <w:right w:w="100" w:type="dxa"/>
            </w:tcMar>
          </w:tcPr>
          <w:p w14:paraId="00F7EC79"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42378BE3" w14:textId="77777777" w:rsidR="00001BF7" w:rsidRDefault="00115F48">
            <w:pPr>
              <w:widowControl w:val="0"/>
              <w:spacing w:after="0" w:line="240" w:lineRule="auto"/>
              <w:ind w:left="0"/>
              <w:rPr>
                <w:sz w:val="22"/>
                <w:szCs w:val="22"/>
              </w:rPr>
            </w:pPr>
            <w:r>
              <w:rPr>
                <w:sz w:val="22"/>
                <w:szCs w:val="22"/>
              </w:rPr>
              <w:t>Functionality to access the smartphone camera within the</w:t>
            </w:r>
            <w:r>
              <w:rPr>
                <w:i/>
                <w:sz w:val="22"/>
                <w:szCs w:val="22"/>
              </w:rPr>
              <w:t xml:space="preserve"> </w:t>
            </w:r>
            <w:proofErr w:type="spellStart"/>
            <w:r>
              <w:rPr>
                <w:i/>
                <w:sz w:val="22"/>
                <w:szCs w:val="22"/>
              </w:rPr>
              <w:t>Trailru</w:t>
            </w:r>
            <w:proofErr w:type="spellEnd"/>
            <w:r>
              <w:rPr>
                <w:i/>
                <w:sz w:val="22"/>
                <w:szCs w:val="22"/>
              </w:rPr>
              <w:t xml:space="preserve"> </w:t>
            </w:r>
            <w:r>
              <w:rPr>
                <w:sz w:val="22"/>
                <w:szCs w:val="22"/>
              </w:rPr>
              <w:t>app instead of backing out to use the camera from the GUI desktop</w:t>
            </w:r>
          </w:p>
        </w:tc>
      </w:tr>
      <w:tr w:rsidR="00001BF7" w14:paraId="562CBB49" w14:textId="77777777">
        <w:tc>
          <w:tcPr>
            <w:tcW w:w="2235" w:type="dxa"/>
            <w:shd w:val="clear" w:color="auto" w:fill="auto"/>
            <w:tcMar>
              <w:top w:w="100" w:type="dxa"/>
              <w:left w:w="100" w:type="dxa"/>
              <w:bottom w:w="100" w:type="dxa"/>
              <w:right w:w="100" w:type="dxa"/>
            </w:tcMar>
          </w:tcPr>
          <w:p w14:paraId="264B1F95"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2B0767FA" w14:textId="77777777" w:rsidR="00001BF7" w:rsidRDefault="00115F48">
            <w:pPr>
              <w:widowControl w:val="0"/>
              <w:spacing w:after="0" w:line="240" w:lineRule="auto"/>
              <w:ind w:left="0"/>
              <w:rPr>
                <w:sz w:val="22"/>
                <w:szCs w:val="22"/>
              </w:rPr>
            </w:pPr>
            <w:r>
              <w:rPr>
                <w:sz w:val="22"/>
                <w:szCs w:val="22"/>
              </w:rPr>
              <w:t>User</w:t>
            </w:r>
          </w:p>
        </w:tc>
      </w:tr>
      <w:tr w:rsidR="00001BF7" w14:paraId="7F765CE2" w14:textId="77777777">
        <w:tc>
          <w:tcPr>
            <w:tcW w:w="2235" w:type="dxa"/>
            <w:shd w:val="clear" w:color="auto" w:fill="auto"/>
            <w:tcMar>
              <w:top w:w="100" w:type="dxa"/>
              <w:left w:w="100" w:type="dxa"/>
              <w:bottom w:w="100" w:type="dxa"/>
              <w:right w:w="100" w:type="dxa"/>
            </w:tcMar>
          </w:tcPr>
          <w:p w14:paraId="0D19B4B7"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2E36981D" w14:textId="77777777" w:rsidR="00001BF7" w:rsidRDefault="00115F48">
            <w:pPr>
              <w:widowControl w:val="0"/>
              <w:spacing w:after="0" w:line="240" w:lineRule="auto"/>
              <w:ind w:left="0"/>
              <w:rPr>
                <w:sz w:val="22"/>
                <w:szCs w:val="22"/>
              </w:rPr>
            </w:pPr>
            <w:r>
              <w:rPr>
                <w:sz w:val="22"/>
                <w:szCs w:val="22"/>
              </w:rPr>
              <w:t>The user attempts to take a picture of a trail that can later be attached to the information page of the respective trail</w:t>
            </w:r>
          </w:p>
        </w:tc>
      </w:tr>
      <w:tr w:rsidR="00001BF7" w14:paraId="3215AACB" w14:textId="77777777">
        <w:trPr>
          <w:trHeight w:val="419"/>
        </w:trPr>
        <w:tc>
          <w:tcPr>
            <w:tcW w:w="2235" w:type="dxa"/>
            <w:shd w:val="clear" w:color="auto" w:fill="auto"/>
            <w:tcMar>
              <w:top w:w="100" w:type="dxa"/>
              <w:left w:w="100" w:type="dxa"/>
              <w:bottom w:w="100" w:type="dxa"/>
              <w:right w:w="100" w:type="dxa"/>
            </w:tcMar>
          </w:tcPr>
          <w:p w14:paraId="7AD64DD2"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0A747E15" w14:textId="77777777" w:rsidR="00001BF7" w:rsidRDefault="00115F48">
            <w:pPr>
              <w:spacing w:after="0" w:line="240" w:lineRule="auto"/>
              <w:ind w:left="0"/>
            </w:pPr>
            <w:hyperlink r:id="rId81" w:anchor="heading=h.6o0fo4387r79">
              <w:r>
                <w:rPr>
                  <w:color w:val="1155CC"/>
                  <w:u w:val="single"/>
                </w:rPr>
                <w:t>SRS 1.2.14</w:t>
              </w:r>
            </w:hyperlink>
          </w:p>
        </w:tc>
      </w:tr>
      <w:tr w:rsidR="00001BF7" w14:paraId="1EA84EC3" w14:textId="77777777">
        <w:trPr>
          <w:trHeight w:val="419"/>
        </w:trPr>
        <w:tc>
          <w:tcPr>
            <w:tcW w:w="2235" w:type="dxa"/>
            <w:shd w:val="clear" w:color="auto" w:fill="auto"/>
            <w:tcMar>
              <w:top w:w="100" w:type="dxa"/>
              <w:left w:w="100" w:type="dxa"/>
              <w:bottom w:w="100" w:type="dxa"/>
              <w:right w:w="100" w:type="dxa"/>
            </w:tcMar>
          </w:tcPr>
          <w:p w14:paraId="04460C4F"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0E52EF05" w14:textId="77777777" w:rsidR="00001BF7" w:rsidRDefault="00115F48">
            <w:pPr>
              <w:spacing w:after="0" w:line="240" w:lineRule="auto"/>
              <w:ind w:left="0"/>
            </w:pPr>
            <w:hyperlink r:id="rId82" w:anchor="heading=h.2f3j2rp">
              <w:r>
                <w:rPr>
                  <w:color w:val="1155CC"/>
                  <w:sz w:val="22"/>
                  <w:szCs w:val="22"/>
                  <w:u w:val="single"/>
                </w:rPr>
                <w:t>SDD 5.8.3.2</w:t>
              </w:r>
            </w:hyperlink>
            <w:r>
              <w:rPr>
                <w:sz w:val="22"/>
                <w:szCs w:val="22"/>
              </w:rPr>
              <w:t xml:space="preserve">, </w:t>
            </w:r>
            <w:hyperlink r:id="rId83" w:anchor="heading=h.3rnmrmc">
              <w:r>
                <w:rPr>
                  <w:color w:val="1155CC"/>
                  <w:sz w:val="22"/>
                  <w:szCs w:val="22"/>
                  <w:u w:val="single"/>
                </w:rPr>
                <w:t>SDD 5.10.3.1</w:t>
              </w:r>
            </w:hyperlink>
            <w:r>
              <w:rPr>
                <w:sz w:val="22"/>
                <w:szCs w:val="22"/>
              </w:rPr>
              <w:t>,</w:t>
            </w:r>
            <w:r>
              <w:rPr>
                <w:sz w:val="22"/>
                <w:szCs w:val="22"/>
              </w:rPr>
              <w:t xml:space="preserve"> </w:t>
            </w:r>
            <w:hyperlink r:id="rId84" w:anchor="heading=h.2h20rx3">
              <w:r>
                <w:rPr>
                  <w:color w:val="1155CC"/>
                  <w:sz w:val="22"/>
                  <w:szCs w:val="22"/>
                  <w:u w:val="single"/>
                </w:rPr>
                <w:t>SDD 5.13.6</w:t>
              </w:r>
            </w:hyperlink>
          </w:p>
        </w:tc>
      </w:tr>
    </w:tbl>
    <w:p w14:paraId="39E24E4E" w14:textId="77777777" w:rsidR="00001BF7" w:rsidRDefault="00001BF7">
      <w:pPr>
        <w:pStyle w:val="Heading5"/>
        <w:ind w:left="0"/>
      </w:pPr>
      <w:bookmarkStart w:id="68" w:name="_xi7agoxczv11" w:colFirst="0" w:colLast="0"/>
      <w:bookmarkEnd w:id="68"/>
    </w:p>
    <w:p w14:paraId="39E2DA68" w14:textId="77777777" w:rsidR="00001BF7" w:rsidRDefault="00115F48">
      <w:pPr>
        <w:pStyle w:val="Heading3"/>
      </w:pPr>
      <w:bookmarkStart w:id="69" w:name="wqa8zuz6t5dj" w:colFirst="0" w:colLast="0"/>
      <w:bookmarkStart w:id="70" w:name="_vt3t7juvho0k" w:colFirst="0" w:colLast="0"/>
      <w:bookmarkEnd w:id="69"/>
      <w:bookmarkEnd w:id="70"/>
      <w:r>
        <w:t>5.2.15 Enable Emergency Assistance Access</w:t>
      </w:r>
    </w:p>
    <w:tbl>
      <w:tblPr>
        <w:tblStyle w:val="aff"/>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3FDCEFA0" w14:textId="77777777">
        <w:trPr>
          <w:trHeight w:val="1548"/>
        </w:trPr>
        <w:tc>
          <w:tcPr>
            <w:tcW w:w="10170" w:type="dxa"/>
            <w:shd w:val="clear" w:color="auto" w:fill="auto"/>
            <w:tcMar>
              <w:top w:w="100" w:type="dxa"/>
              <w:left w:w="100" w:type="dxa"/>
              <w:bottom w:w="100" w:type="dxa"/>
              <w:right w:w="100" w:type="dxa"/>
            </w:tcMar>
          </w:tcPr>
          <w:p w14:paraId="4EE199FA" w14:textId="77777777" w:rsidR="00001BF7" w:rsidRDefault="00115F48">
            <w:pPr>
              <w:jc w:val="center"/>
            </w:pPr>
            <w:r>
              <w:rPr>
                <w:noProof/>
              </w:rPr>
              <w:drawing>
                <wp:inline distT="114300" distB="114300" distL="114300" distR="114300" wp14:anchorId="1EB61A09" wp14:editId="4B119D2A">
                  <wp:extent cx="4591050" cy="876300"/>
                  <wp:effectExtent l="0" t="0" r="0" b="0"/>
                  <wp:docPr id="100"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85"/>
                          <a:srcRect/>
                          <a:stretch>
                            <a:fillRect/>
                          </a:stretch>
                        </pic:blipFill>
                        <pic:spPr>
                          <a:xfrm>
                            <a:off x="0" y="0"/>
                            <a:ext cx="4591050" cy="876300"/>
                          </a:xfrm>
                          <a:prstGeom prst="rect">
                            <a:avLst/>
                          </a:prstGeom>
                          <a:ln/>
                        </pic:spPr>
                      </pic:pic>
                    </a:graphicData>
                  </a:graphic>
                </wp:inline>
              </w:drawing>
            </w:r>
          </w:p>
        </w:tc>
      </w:tr>
      <w:tr w:rsidR="00001BF7" w14:paraId="007EA707" w14:textId="77777777">
        <w:tc>
          <w:tcPr>
            <w:tcW w:w="10170" w:type="dxa"/>
            <w:shd w:val="clear" w:color="auto" w:fill="auto"/>
            <w:tcMar>
              <w:top w:w="100" w:type="dxa"/>
              <w:left w:w="100" w:type="dxa"/>
              <w:bottom w:w="100" w:type="dxa"/>
              <w:right w:w="100" w:type="dxa"/>
            </w:tcMar>
          </w:tcPr>
          <w:p w14:paraId="19E1A4DE" w14:textId="77777777" w:rsidR="00001BF7" w:rsidRDefault="00115F48">
            <w:pPr>
              <w:widowControl w:val="0"/>
              <w:spacing w:after="0" w:line="240" w:lineRule="auto"/>
              <w:ind w:left="0"/>
              <w:rPr>
                <w:i/>
              </w:rPr>
            </w:pPr>
            <w:bookmarkStart w:id="71" w:name="c81npvkkklgu" w:colFirst="0" w:colLast="0"/>
            <w:bookmarkEnd w:id="71"/>
            <w:r>
              <w:rPr>
                <w:i/>
              </w:rPr>
              <w:lastRenderedPageBreak/>
              <w:t>Figure 5.2.15.1 Enable Emergency Assistance Access Diagram</w:t>
            </w:r>
          </w:p>
        </w:tc>
      </w:tr>
    </w:tbl>
    <w:p w14:paraId="15DA6ADF" w14:textId="77777777" w:rsidR="00001BF7" w:rsidRDefault="00001BF7">
      <w:pPr>
        <w:jc w:val="center"/>
        <w:rPr>
          <w:i/>
          <w:sz w:val="30"/>
          <w:szCs w:val="30"/>
        </w:rPr>
      </w:pPr>
    </w:p>
    <w:tbl>
      <w:tblPr>
        <w:tblStyle w:val="aff0"/>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534CD68D" w14:textId="77777777">
        <w:tc>
          <w:tcPr>
            <w:tcW w:w="2235" w:type="dxa"/>
            <w:shd w:val="clear" w:color="auto" w:fill="auto"/>
            <w:tcMar>
              <w:top w:w="100" w:type="dxa"/>
              <w:left w:w="100" w:type="dxa"/>
              <w:bottom w:w="100" w:type="dxa"/>
              <w:right w:w="100" w:type="dxa"/>
            </w:tcMar>
          </w:tcPr>
          <w:p w14:paraId="7742B0BF"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54837C85" w14:textId="77777777" w:rsidR="00001BF7" w:rsidRDefault="00115F48">
            <w:pPr>
              <w:widowControl w:val="0"/>
              <w:spacing w:after="0" w:line="240" w:lineRule="auto"/>
              <w:ind w:left="0"/>
              <w:rPr>
                <w:sz w:val="22"/>
                <w:szCs w:val="22"/>
              </w:rPr>
            </w:pPr>
            <w:r>
              <w:rPr>
                <w:sz w:val="22"/>
                <w:szCs w:val="22"/>
              </w:rPr>
              <w:t>When a hiker becomes in trouble or has an accident, emergency assistance is enabled and the ability to notify assistance is accessible from the app.</w:t>
            </w:r>
          </w:p>
        </w:tc>
      </w:tr>
      <w:tr w:rsidR="00001BF7" w14:paraId="22EEA6DF" w14:textId="77777777">
        <w:tc>
          <w:tcPr>
            <w:tcW w:w="2235" w:type="dxa"/>
            <w:shd w:val="clear" w:color="auto" w:fill="auto"/>
            <w:tcMar>
              <w:top w:w="100" w:type="dxa"/>
              <w:left w:w="100" w:type="dxa"/>
              <w:bottom w:w="100" w:type="dxa"/>
              <w:right w:w="100" w:type="dxa"/>
            </w:tcMar>
          </w:tcPr>
          <w:p w14:paraId="45CFD011"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506DE4C8" w14:textId="77777777" w:rsidR="00001BF7" w:rsidRDefault="00115F48">
            <w:pPr>
              <w:widowControl w:val="0"/>
              <w:spacing w:after="0" w:line="240" w:lineRule="auto"/>
              <w:ind w:left="0"/>
              <w:rPr>
                <w:sz w:val="22"/>
                <w:szCs w:val="22"/>
              </w:rPr>
            </w:pPr>
            <w:r>
              <w:rPr>
                <w:sz w:val="22"/>
                <w:szCs w:val="22"/>
              </w:rPr>
              <w:t>User</w:t>
            </w:r>
          </w:p>
        </w:tc>
      </w:tr>
      <w:tr w:rsidR="00001BF7" w14:paraId="36144518" w14:textId="77777777">
        <w:tc>
          <w:tcPr>
            <w:tcW w:w="2235" w:type="dxa"/>
            <w:shd w:val="clear" w:color="auto" w:fill="auto"/>
            <w:tcMar>
              <w:top w:w="100" w:type="dxa"/>
              <w:left w:w="100" w:type="dxa"/>
              <w:bottom w:w="100" w:type="dxa"/>
              <w:right w:w="100" w:type="dxa"/>
            </w:tcMar>
          </w:tcPr>
          <w:p w14:paraId="3884872A"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4F421B0B" w14:textId="77777777" w:rsidR="00001BF7" w:rsidRDefault="00115F48">
            <w:pPr>
              <w:widowControl w:val="0"/>
              <w:spacing w:after="0" w:line="240" w:lineRule="auto"/>
              <w:ind w:left="0"/>
              <w:rPr>
                <w:sz w:val="22"/>
                <w:szCs w:val="22"/>
              </w:rPr>
            </w:pPr>
            <w:r>
              <w:rPr>
                <w:sz w:val="22"/>
                <w:szCs w:val="22"/>
              </w:rPr>
              <w:t xml:space="preserve">A situation arises where the user </w:t>
            </w:r>
            <w:proofErr w:type="gramStart"/>
            <w:r>
              <w:rPr>
                <w:sz w:val="22"/>
                <w:szCs w:val="22"/>
              </w:rPr>
              <w:t>is in need of</w:t>
            </w:r>
            <w:proofErr w:type="gramEnd"/>
            <w:r>
              <w:rPr>
                <w:sz w:val="22"/>
                <w:szCs w:val="22"/>
              </w:rPr>
              <w:t xml:space="preserve"> assistance. The user then attempts to contact emergency services</w:t>
            </w:r>
          </w:p>
        </w:tc>
      </w:tr>
      <w:tr w:rsidR="00001BF7" w14:paraId="17CB3B6C" w14:textId="77777777">
        <w:trPr>
          <w:trHeight w:val="419"/>
        </w:trPr>
        <w:tc>
          <w:tcPr>
            <w:tcW w:w="2235" w:type="dxa"/>
            <w:shd w:val="clear" w:color="auto" w:fill="auto"/>
            <w:tcMar>
              <w:top w:w="100" w:type="dxa"/>
              <w:left w:w="100" w:type="dxa"/>
              <w:bottom w:w="100" w:type="dxa"/>
              <w:right w:w="100" w:type="dxa"/>
            </w:tcMar>
          </w:tcPr>
          <w:p w14:paraId="42AB8A3A"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49E2AB1C" w14:textId="77777777" w:rsidR="00001BF7" w:rsidRDefault="00115F48">
            <w:pPr>
              <w:spacing w:after="0" w:line="240" w:lineRule="auto"/>
              <w:ind w:left="0"/>
            </w:pPr>
            <w:hyperlink r:id="rId86" w:anchor="heading=h.6o0fo4387r79">
              <w:r>
                <w:rPr>
                  <w:color w:val="1155CC"/>
                  <w:u w:val="single"/>
                </w:rPr>
                <w:t>SRS 1.2.15</w:t>
              </w:r>
            </w:hyperlink>
          </w:p>
        </w:tc>
      </w:tr>
      <w:tr w:rsidR="00001BF7" w14:paraId="70810710" w14:textId="77777777">
        <w:trPr>
          <w:trHeight w:val="419"/>
        </w:trPr>
        <w:tc>
          <w:tcPr>
            <w:tcW w:w="2235" w:type="dxa"/>
            <w:shd w:val="clear" w:color="auto" w:fill="auto"/>
            <w:tcMar>
              <w:top w:w="100" w:type="dxa"/>
              <w:left w:w="100" w:type="dxa"/>
              <w:bottom w:w="100" w:type="dxa"/>
              <w:right w:w="100" w:type="dxa"/>
            </w:tcMar>
          </w:tcPr>
          <w:p w14:paraId="6AB36770"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7F941F48" w14:textId="77777777" w:rsidR="00001BF7" w:rsidRDefault="00115F48">
            <w:pPr>
              <w:spacing w:after="0" w:line="240" w:lineRule="auto"/>
              <w:ind w:left="0"/>
              <w:rPr>
                <w:sz w:val="26"/>
                <w:szCs w:val="26"/>
              </w:rPr>
            </w:pPr>
            <w:hyperlink r:id="rId87" w:anchor="heading=h.40ew0vw">
              <w:r>
                <w:rPr>
                  <w:color w:val="1155CC"/>
                  <w:u w:val="single"/>
                </w:rPr>
                <w:t>SDD 5.3.4.5</w:t>
              </w:r>
            </w:hyperlink>
            <w:r>
              <w:t xml:space="preserve">, </w:t>
            </w:r>
            <w:hyperlink r:id="rId88" w:anchor="heading=h.2i9l8ns">
              <w:r>
                <w:rPr>
                  <w:color w:val="1155CC"/>
                  <w:u w:val="single"/>
                </w:rPr>
                <w:t>SDD 5.5.2.5</w:t>
              </w:r>
            </w:hyperlink>
            <w:r>
              <w:t xml:space="preserve">, </w:t>
            </w:r>
            <w:hyperlink r:id="rId89" w:anchor="heading=h.3rnmrmc">
              <w:r>
                <w:rPr>
                  <w:color w:val="1155CC"/>
                  <w:u w:val="single"/>
                </w:rPr>
                <w:t>SDD 5.10.2.4</w:t>
              </w:r>
            </w:hyperlink>
          </w:p>
        </w:tc>
      </w:tr>
    </w:tbl>
    <w:p w14:paraId="20F8DF09" w14:textId="77777777" w:rsidR="00001BF7" w:rsidRDefault="00001BF7">
      <w:pPr>
        <w:pStyle w:val="Heading5"/>
        <w:ind w:left="0"/>
        <w:rPr>
          <w:sz w:val="18"/>
          <w:szCs w:val="18"/>
        </w:rPr>
      </w:pPr>
      <w:bookmarkStart w:id="72" w:name="_1ue24l40nod1" w:colFirst="0" w:colLast="0"/>
      <w:bookmarkEnd w:id="72"/>
    </w:p>
    <w:p w14:paraId="0691173E" w14:textId="77777777" w:rsidR="00001BF7" w:rsidRDefault="00115F48">
      <w:pPr>
        <w:pStyle w:val="Heading3"/>
      </w:pPr>
      <w:bookmarkStart w:id="73" w:name="_oy365qnna1z3" w:colFirst="0" w:colLast="0"/>
      <w:bookmarkEnd w:id="73"/>
      <w:r>
        <w:t>5.2.16 Count Steps and Track Health</w:t>
      </w:r>
    </w:p>
    <w:tbl>
      <w:tblPr>
        <w:tblStyle w:val="aff1"/>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245C49E8" w14:textId="77777777">
        <w:trPr>
          <w:trHeight w:val="1548"/>
        </w:trPr>
        <w:tc>
          <w:tcPr>
            <w:tcW w:w="10170" w:type="dxa"/>
            <w:shd w:val="clear" w:color="auto" w:fill="auto"/>
            <w:tcMar>
              <w:top w:w="100" w:type="dxa"/>
              <w:left w:w="100" w:type="dxa"/>
              <w:bottom w:w="100" w:type="dxa"/>
              <w:right w:w="100" w:type="dxa"/>
            </w:tcMar>
          </w:tcPr>
          <w:p w14:paraId="07355721" w14:textId="77777777" w:rsidR="00001BF7" w:rsidRDefault="00115F48">
            <w:pPr>
              <w:jc w:val="center"/>
            </w:pPr>
            <w:r>
              <w:rPr>
                <w:noProof/>
              </w:rPr>
              <w:drawing>
                <wp:inline distT="114300" distB="114300" distL="114300" distR="114300" wp14:anchorId="7DC7428C" wp14:editId="60510372">
                  <wp:extent cx="3162300" cy="1733550"/>
                  <wp:effectExtent l="0" t="0" r="0" b="0"/>
                  <wp:docPr id="3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90"/>
                          <a:srcRect/>
                          <a:stretch>
                            <a:fillRect/>
                          </a:stretch>
                        </pic:blipFill>
                        <pic:spPr>
                          <a:xfrm>
                            <a:off x="0" y="0"/>
                            <a:ext cx="3162300" cy="1733550"/>
                          </a:xfrm>
                          <a:prstGeom prst="rect">
                            <a:avLst/>
                          </a:prstGeom>
                          <a:ln/>
                        </pic:spPr>
                      </pic:pic>
                    </a:graphicData>
                  </a:graphic>
                </wp:inline>
              </w:drawing>
            </w:r>
          </w:p>
        </w:tc>
      </w:tr>
      <w:tr w:rsidR="00001BF7" w14:paraId="304C2388" w14:textId="77777777">
        <w:tc>
          <w:tcPr>
            <w:tcW w:w="10170" w:type="dxa"/>
            <w:shd w:val="clear" w:color="auto" w:fill="auto"/>
            <w:tcMar>
              <w:top w:w="100" w:type="dxa"/>
              <w:left w:w="100" w:type="dxa"/>
              <w:bottom w:w="100" w:type="dxa"/>
              <w:right w:w="100" w:type="dxa"/>
            </w:tcMar>
          </w:tcPr>
          <w:p w14:paraId="038C169C" w14:textId="77777777" w:rsidR="00001BF7" w:rsidRDefault="00115F48">
            <w:pPr>
              <w:widowControl w:val="0"/>
              <w:spacing w:after="0" w:line="240" w:lineRule="auto"/>
              <w:ind w:left="0"/>
              <w:rPr>
                <w:i/>
              </w:rPr>
            </w:pPr>
            <w:bookmarkStart w:id="74" w:name="mlcpgbe0cgth" w:colFirst="0" w:colLast="0"/>
            <w:bookmarkEnd w:id="74"/>
            <w:r>
              <w:rPr>
                <w:i/>
              </w:rPr>
              <w:t>Figure 5.2.16.1 Count Steps and Track Healthier Diagram</w:t>
            </w:r>
          </w:p>
        </w:tc>
      </w:tr>
    </w:tbl>
    <w:p w14:paraId="73FBEF78" w14:textId="77777777" w:rsidR="00001BF7" w:rsidRDefault="00001BF7">
      <w:pPr>
        <w:jc w:val="center"/>
        <w:rPr>
          <w:i/>
          <w:sz w:val="30"/>
          <w:szCs w:val="30"/>
        </w:rPr>
      </w:pPr>
    </w:p>
    <w:tbl>
      <w:tblPr>
        <w:tblStyle w:val="aff2"/>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13427734" w14:textId="77777777">
        <w:tc>
          <w:tcPr>
            <w:tcW w:w="2235" w:type="dxa"/>
            <w:shd w:val="clear" w:color="auto" w:fill="auto"/>
            <w:tcMar>
              <w:top w:w="100" w:type="dxa"/>
              <w:left w:w="100" w:type="dxa"/>
              <w:bottom w:w="100" w:type="dxa"/>
              <w:right w:w="100" w:type="dxa"/>
            </w:tcMar>
          </w:tcPr>
          <w:p w14:paraId="231ED159"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7051F575" w14:textId="77777777" w:rsidR="00001BF7" w:rsidRDefault="00115F48">
            <w:pPr>
              <w:widowControl w:val="0"/>
              <w:spacing w:after="0" w:line="240" w:lineRule="auto"/>
              <w:ind w:left="0"/>
              <w:rPr>
                <w:sz w:val="22"/>
                <w:szCs w:val="22"/>
              </w:rPr>
            </w:pPr>
            <w:r>
              <w:rPr>
                <w:sz w:val="22"/>
                <w:szCs w:val="22"/>
              </w:rPr>
              <w:t>Functionality added to see how many steps are added and other health tracking implements</w:t>
            </w:r>
          </w:p>
        </w:tc>
      </w:tr>
      <w:tr w:rsidR="00001BF7" w14:paraId="7F9CF233" w14:textId="77777777">
        <w:tc>
          <w:tcPr>
            <w:tcW w:w="2235" w:type="dxa"/>
            <w:shd w:val="clear" w:color="auto" w:fill="auto"/>
            <w:tcMar>
              <w:top w:w="100" w:type="dxa"/>
              <w:left w:w="100" w:type="dxa"/>
              <w:bottom w:w="100" w:type="dxa"/>
              <w:right w:w="100" w:type="dxa"/>
            </w:tcMar>
          </w:tcPr>
          <w:p w14:paraId="77E3B65E"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75D821FE" w14:textId="77777777" w:rsidR="00001BF7" w:rsidRDefault="00115F48">
            <w:pPr>
              <w:widowControl w:val="0"/>
              <w:spacing w:after="0" w:line="240" w:lineRule="auto"/>
              <w:ind w:left="0"/>
              <w:rPr>
                <w:sz w:val="22"/>
                <w:szCs w:val="22"/>
              </w:rPr>
            </w:pPr>
            <w:r>
              <w:rPr>
                <w:sz w:val="22"/>
                <w:szCs w:val="22"/>
              </w:rPr>
              <w:t>User</w:t>
            </w:r>
          </w:p>
        </w:tc>
      </w:tr>
      <w:tr w:rsidR="00001BF7" w14:paraId="181B0EF1" w14:textId="77777777">
        <w:tc>
          <w:tcPr>
            <w:tcW w:w="2235" w:type="dxa"/>
            <w:shd w:val="clear" w:color="auto" w:fill="auto"/>
            <w:tcMar>
              <w:top w:w="100" w:type="dxa"/>
              <w:left w:w="100" w:type="dxa"/>
              <w:bottom w:w="100" w:type="dxa"/>
              <w:right w:w="100" w:type="dxa"/>
            </w:tcMar>
          </w:tcPr>
          <w:p w14:paraId="43048224"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1F018369" w14:textId="77777777" w:rsidR="00001BF7" w:rsidRDefault="00115F48">
            <w:pPr>
              <w:widowControl w:val="0"/>
              <w:spacing w:after="0" w:line="240" w:lineRule="auto"/>
              <w:ind w:left="0"/>
              <w:rPr>
                <w:sz w:val="22"/>
                <w:szCs w:val="22"/>
              </w:rPr>
            </w:pPr>
            <w:r>
              <w:rPr>
                <w:sz w:val="22"/>
                <w:szCs w:val="22"/>
              </w:rPr>
              <w:t>The user walks on a trail. Their steps are counted.</w:t>
            </w:r>
          </w:p>
        </w:tc>
      </w:tr>
      <w:tr w:rsidR="00001BF7" w14:paraId="43045B36" w14:textId="77777777">
        <w:tc>
          <w:tcPr>
            <w:tcW w:w="2235" w:type="dxa"/>
            <w:shd w:val="clear" w:color="auto" w:fill="auto"/>
            <w:tcMar>
              <w:top w:w="100" w:type="dxa"/>
              <w:left w:w="100" w:type="dxa"/>
              <w:bottom w:w="100" w:type="dxa"/>
              <w:right w:w="100" w:type="dxa"/>
            </w:tcMar>
          </w:tcPr>
          <w:p w14:paraId="6118E514" w14:textId="77777777" w:rsidR="00001BF7" w:rsidRDefault="00115F48">
            <w:pPr>
              <w:widowControl w:val="0"/>
              <w:spacing w:after="0" w:line="240" w:lineRule="auto"/>
              <w:ind w:left="0"/>
              <w:rPr>
                <w:sz w:val="22"/>
                <w:szCs w:val="22"/>
              </w:rPr>
            </w:pPr>
            <w:r>
              <w:rPr>
                <w:sz w:val="22"/>
                <w:szCs w:val="22"/>
              </w:rPr>
              <w:t>Alternate Scenario</w:t>
            </w:r>
          </w:p>
        </w:tc>
        <w:tc>
          <w:tcPr>
            <w:tcW w:w="7125" w:type="dxa"/>
            <w:shd w:val="clear" w:color="auto" w:fill="auto"/>
            <w:tcMar>
              <w:top w:w="100" w:type="dxa"/>
              <w:left w:w="100" w:type="dxa"/>
              <w:bottom w:w="100" w:type="dxa"/>
              <w:right w:w="100" w:type="dxa"/>
            </w:tcMar>
          </w:tcPr>
          <w:p w14:paraId="13190C95" w14:textId="77777777" w:rsidR="00001BF7" w:rsidRDefault="00115F48">
            <w:pPr>
              <w:widowControl w:val="0"/>
              <w:spacing w:after="0" w:line="240" w:lineRule="auto"/>
              <w:ind w:left="0"/>
              <w:rPr>
                <w:sz w:val="22"/>
                <w:szCs w:val="22"/>
              </w:rPr>
            </w:pPr>
            <w:r>
              <w:rPr>
                <w:sz w:val="22"/>
                <w:szCs w:val="22"/>
              </w:rPr>
              <w:t>The user attempts to view the app’s current step count</w:t>
            </w:r>
          </w:p>
        </w:tc>
      </w:tr>
      <w:tr w:rsidR="00001BF7" w14:paraId="7E722EEA" w14:textId="77777777">
        <w:trPr>
          <w:trHeight w:val="419"/>
        </w:trPr>
        <w:tc>
          <w:tcPr>
            <w:tcW w:w="2235" w:type="dxa"/>
            <w:shd w:val="clear" w:color="auto" w:fill="auto"/>
            <w:tcMar>
              <w:top w:w="100" w:type="dxa"/>
              <w:left w:w="100" w:type="dxa"/>
              <w:bottom w:w="100" w:type="dxa"/>
              <w:right w:w="100" w:type="dxa"/>
            </w:tcMar>
          </w:tcPr>
          <w:p w14:paraId="192C1178" w14:textId="77777777" w:rsidR="00001BF7" w:rsidRDefault="00115F48">
            <w:pPr>
              <w:widowControl w:val="0"/>
              <w:spacing w:after="0" w:line="240" w:lineRule="auto"/>
              <w:ind w:left="0"/>
              <w:rPr>
                <w:sz w:val="22"/>
                <w:szCs w:val="22"/>
              </w:rPr>
            </w:pPr>
            <w:r>
              <w:rPr>
                <w:sz w:val="22"/>
                <w:szCs w:val="22"/>
              </w:rPr>
              <w:lastRenderedPageBreak/>
              <w:t>SRS Requirement</w:t>
            </w:r>
          </w:p>
        </w:tc>
        <w:tc>
          <w:tcPr>
            <w:tcW w:w="7125" w:type="dxa"/>
            <w:shd w:val="clear" w:color="auto" w:fill="auto"/>
            <w:tcMar>
              <w:top w:w="100" w:type="dxa"/>
              <w:left w:w="100" w:type="dxa"/>
              <w:bottom w:w="100" w:type="dxa"/>
              <w:right w:w="100" w:type="dxa"/>
            </w:tcMar>
          </w:tcPr>
          <w:p w14:paraId="4AA6DCD2" w14:textId="77777777" w:rsidR="00001BF7" w:rsidRDefault="00115F48">
            <w:pPr>
              <w:spacing w:after="0" w:line="240" w:lineRule="auto"/>
              <w:ind w:left="0"/>
            </w:pPr>
            <w:hyperlink r:id="rId91" w:anchor="heading=h.6o0fo4387r79">
              <w:r>
                <w:rPr>
                  <w:color w:val="1155CC"/>
                  <w:u w:val="single"/>
                </w:rPr>
                <w:t>SRS 1.2.16</w:t>
              </w:r>
            </w:hyperlink>
          </w:p>
        </w:tc>
      </w:tr>
      <w:tr w:rsidR="00001BF7" w14:paraId="32A48108" w14:textId="77777777">
        <w:trPr>
          <w:trHeight w:val="419"/>
        </w:trPr>
        <w:tc>
          <w:tcPr>
            <w:tcW w:w="2235" w:type="dxa"/>
            <w:shd w:val="clear" w:color="auto" w:fill="auto"/>
            <w:tcMar>
              <w:top w:w="100" w:type="dxa"/>
              <w:left w:w="100" w:type="dxa"/>
              <w:bottom w:w="100" w:type="dxa"/>
              <w:right w:w="100" w:type="dxa"/>
            </w:tcMar>
          </w:tcPr>
          <w:p w14:paraId="7D7EC3E9"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032EBA0F" w14:textId="77777777" w:rsidR="00001BF7" w:rsidRDefault="00115F48">
            <w:pPr>
              <w:spacing w:after="0" w:line="240" w:lineRule="auto"/>
              <w:ind w:left="0"/>
              <w:rPr>
                <w:sz w:val="26"/>
                <w:szCs w:val="26"/>
              </w:rPr>
            </w:pPr>
            <w:hyperlink r:id="rId92" w:anchor="heading=h.48pi1tg">
              <w:r>
                <w:rPr>
                  <w:color w:val="1155CC"/>
                  <w:u w:val="single"/>
                </w:rPr>
                <w:t>SDD 5.3.2.3</w:t>
              </w:r>
            </w:hyperlink>
          </w:p>
        </w:tc>
      </w:tr>
    </w:tbl>
    <w:p w14:paraId="6BF6D07F" w14:textId="77777777" w:rsidR="00001BF7" w:rsidRDefault="00001BF7">
      <w:pPr>
        <w:pStyle w:val="Heading5"/>
        <w:ind w:left="0"/>
        <w:rPr>
          <w:sz w:val="18"/>
          <w:szCs w:val="18"/>
        </w:rPr>
      </w:pPr>
      <w:bookmarkStart w:id="75" w:name="_y4b9u1i5jeee" w:colFirst="0" w:colLast="0"/>
      <w:bookmarkEnd w:id="75"/>
    </w:p>
    <w:p w14:paraId="76A978A4" w14:textId="77777777" w:rsidR="00001BF7" w:rsidRDefault="00001BF7"/>
    <w:p w14:paraId="5E8629FB" w14:textId="77777777" w:rsidR="00001BF7" w:rsidRDefault="00115F48">
      <w:pPr>
        <w:pStyle w:val="Heading3"/>
      </w:pPr>
      <w:bookmarkStart w:id="76" w:name="92z0rqenox8v" w:colFirst="0" w:colLast="0"/>
      <w:bookmarkStart w:id="77" w:name="_cl1f87fmlmyg" w:colFirst="0" w:colLast="0"/>
      <w:bookmarkEnd w:id="76"/>
      <w:bookmarkEnd w:id="77"/>
      <w:r>
        <w:t xml:space="preserve">5.2.17 System interfaces </w:t>
      </w:r>
    </w:p>
    <w:tbl>
      <w:tblPr>
        <w:tblStyle w:val="aff3"/>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57208766" w14:textId="77777777">
        <w:trPr>
          <w:trHeight w:val="1548"/>
        </w:trPr>
        <w:tc>
          <w:tcPr>
            <w:tcW w:w="10170" w:type="dxa"/>
            <w:shd w:val="clear" w:color="auto" w:fill="auto"/>
            <w:tcMar>
              <w:top w:w="100" w:type="dxa"/>
              <w:left w:w="100" w:type="dxa"/>
              <w:bottom w:w="100" w:type="dxa"/>
              <w:right w:w="100" w:type="dxa"/>
            </w:tcMar>
          </w:tcPr>
          <w:p w14:paraId="5C056C81" w14:textId="77777777" w:rsidR="00001BF7" w:rsidRDefault="00115F48">
            <w:pPr>
              <w:jc w:val="center"/>
            </w:pPr>
            <w:r>
              <w:rPr>
                <w:noProof/>
              </w:rPr>
              <w:drawing>
                <wp:inline distT="114300" distB="114300" distL="114300" distR="114300" wp14:anchorId="1EFE1FBB" wp14:editId="16141151">
                  <wp:extent cx="2333587" cy="2424937"/>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2333587" cy="2424937"/>
                          </a:xfrm>
                          <a:prstGeom prst="rect">
                            <a:avLst/>
                          </a:prstGeom>
                          <a:ln/>
                        </pic:spPr>
                      </pic:pic>
                    </a:graphicData>
                  </a:graphic>
                </wp:inline>
              </w:drawing>
            </w:r>
          </w:p>
        </w:tc>
      </w:tr>
      <w:tr w:rsidR="00001BF7" w14:paraId="48B3A453" w14:textId="77777777">
        <w:tc>
          <w:tcPr>
            <w:tcW w:w="10170" w:type="dxa"/>
            <w:shd w:val="clear" w:color="auto" w:fill="auto"/>
            <w:tcMar>
              <w:top w:w="100" w:type="dxa"/>
              <w:left w:w="100" w:type="dxa"/>
              <w:bottom w:w="100" w:type="dxa"/>
              <w:right w:w="100" w:type="dxa"/>
            </w:tcMar>
          </w:tcPr>
          <w:p w14:paraId="15F73B89" w14:textId="77777777" w:rsidR="00001BF7" w:rsidRDefault="00115F48">
            <w:pPr>
              <w:widowControl w:val="0"/>
              <w:spacing w:after="0" w:line="240" w:lineRule="auto"/>
              <w:ind w:left="0"/>
              <w:rPr>
                <w:i/>
              </w:rPr>
            </w:pPr>
            <w:bookmarkStart w:id="78" w:name="8roxm25im2s2" w:colFirst="0" w:colLast="0"/>
            <w:bookmarkEnd w:id="78"/>
            <w:r>
              <w:rPr>
                <w:i/>
              </w:rPr>
              <w:t>Figure 5.2.17.1 System interfaces Diagram</w:t>
            </w:r>
          </w:p>
        </w:tc>
      </w:tr>
    </w:tbl>
    <w:p w14:paraId="2EB3EEC7" w14:textId="77777777" w:rsidR="00001BF7" w:rsidRDefault="00001BF7">
      <w:pPr>
        <w:jc w:val="center"/>
        <w:rPr>
          <w:i/>
          <w:sz w:val="30"/>
          <w:szCs w:val="30"/>
        </w:rPr>
      </w:pPr>
    </w:p>
    <w:tbl>
      <w:tblPr>
        <w:tblStyle w:val="aff4"/>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083F2EFC" w14:textId="77777777">
        <w:tc>
          <w:tcPr>
            <w:tcW w:w="2235" w:type="dxa"/>
            <w:shd w:val="clear" w:color="auto" w:fill="auto"/>
            <w:tcMar>
              <w:top w:w="100" w:type="dxa"/>
              <w:left w:w="100" w:type="dxa"/>
              <w:bottom w:w="100" w:type="dxa"/>
              <w:right w:w="100" w:type="dxa"/>
            </w:tcMar>
          </w:tcPr>
          <w:p w14:paraId="47DC0DFA"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601106CF" w14:textId="77777777" w:rsidR="00001BF7" w:rsidRDefault="00115F48">
            <w:pPr>
              <w:widowControl w:val="0"/>
              <w:spacing w:after="0" w:line="240" w:lineRule="auto"/>
              <w:ind w:left="0"/>
              <w:rPr>
                <w:sz w:val="22"/>
                <w:szCs w:val="22"/>
              </w:rPr>
            </w:pPr>
            <w:r>
              <w:rPr>
                <w:sz w:val="22"/>
                <w:szCs w:val="22"/>
              </w:rPr>
              <w:t xml:space="preserve">The app </w:t>
            </w:r>
            <w:proofErr w:type="gramStart"/>
            <w:r>
              <w:rPr>
                <w:sz w:val="22"/>
                <w:szCs w:val="22"/>
              </w:rPr>
              <w:t>has the ability to</w:t>
            </w:r>
            <w:proofErr w:type="gramEnd"/>
            <w:r>
              <w:rPr>
                <w:sz w:val="22"/>
                <w:szCs w:val="22"/>
              </w:rPr>
              <w:t xml:space="preserve"> be run on multiple platforms.</w:t>
            </w:r>
          </w:p>
        </w:tc>
      </w:tr>
      <w:tr w:rsidR="00001BF7" w14:paraId="4EE038CC" w14:textId="77777777">
        <w:tc>
          <w:tcPr>
            <w:tcW w:w="2235" w:type="dxa"/>
            <w:shd w:val="clear" w:color="auto" w:fill="auto"/>
            <w:tcMar>
              <w:top w:w="100" w:type="dxa"/>
              <w:left w:w="100" w:type="dxa"/>
              <w:bottom w:w="100" w:type="dxa"/>
              <w:right w:w="100" w:type="dxa"/>
            </w:tcMar>
          </w:tcPr>
          <w:p w14:paraId="7AFA2FB7"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6B058C32" w14:textId="77777777" w:rsidR="00001BF7" w:rsidRDefault="00115F48">
            <w:pPr>
              <w:widowControl w:val="0"/>
              <w:spacing w:after="0" w:line="240" w:lineRule="auto"/>
              <w:ind w:left="0"/>
              <w:rPr>
                <w:sz w:val="22"/>
                <w:szCs w:val="22"/>
              </w:rPr>
            </w:pPr>
            <w:r>
              <w:rPr>
                <w:sz w:val="22"/>
                <w:szCs w:val="22"/>
              </w:rPr>
              <w:t>User</w:t>
            </w:r>
          </w:p>
        </w:tc>
      </w:tr>
      <w:tr w:rsidR="00001BF7" w14:paraId="335C7E7D" w14:textId="77777777">
        <w:tc>
          <w:tcPr>
            <w:tcW w:w="2235" w:type="dxa"/>
            <w:shd w:val="clear" w:color="auto" w:fill="auto"/>
            <w:tcMar>
              <w:top w:w="100" w:type="dxa"/>
              <w:left w:w="100" w:type="dxa"/>
              <w:bottom w:w="100" w:type="dxa"/>
              <w:right w:w="100" w:type="dxa"/>
            </w:tcMar>
          </w:tcPr>
          <w:p w14:paraId="0AEFD3D6"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2D9E7789" w14:textId="77777777" w:rsidR="00001BF7" w:rsidRDefault="00115F48">
            <w:pPr>
              <w:widowControl w:val="0"/>
              <w:spacing w:after="0" w:line="240" w:lineRule="auto"/>
              <w:ind w:left="0"/>
              <w:rPr>
                <w:sz w:val="22"/>
                <w:szCs w:val="22"/>
              </w:rPr>
            </w:pPr>
            <w:r>
              <w:rPr>
                <w:sz w:val="22"/>
                <w:szCs w:val="22"/>
              </w:rPr>
              <w:t xml:space="preserve">The user goes to install </w:t>
            </w:r>
            <w:proofErr w:type="spellStart"/>
            <w:r>
              <w:rPr>
                <w:i/>
                <w:sz w:val="22"/>
                <w:szCs w:val="22"/>
              </w:rPr>
              <w:t>Trailru</w:t>
            </w:r>
            <w:proofErr w:type="spellEnd"/>
            <w:r>
              <w:rPr>
                <w:sz w:val="22"/>
                <w:szCs w:val="22"/>
              </w:rPr>
              <w:t xml:space="preserve"> onto his/her device.</w:t>
            </w:r>
          </w:p>
        </w:tc>
      </w:tr>
      <w:tr w:rsidR="00001BF7" w14:paraId="68143935" w14:textId="77777777">
        <w:tc>
          <w:tcPr>
            <w:tcW w:w="2235" w:type="dxa"/>
            <w:shd w:val="clear" w:color="auto" w:fill="auto"/>
            <w:tcMar>
              <w:top w:w="100" w:type="dxa"/>
              <w:left w:w="100" w:type="dxa"/>
              <w:bottom w:w="100" w:type="dxa"/>
              <w:right w:w="100" w:type="dxa"/>
            </w:tcMar>
          </w:tcPr>
          <w:p w14:paraId="7E6D5254" w14:textId="77777777" w:rsidR="00001BF7" w:rsidRDefault="00115F48">
            <w:pPr>
              <w:widowControl w:val="0"/>
              <w:spacing w:after="0" w:line="240" w:lineRule="auto"/>
              <w:ind w:left="0"/>
              <w:rPr>
                <w:sz w:val="22"/>
                <w:szCs w:val="22"/>
              </w:rPr>
            </w:pPr>
            <w:r>
              <w:rPr>
                <w:sz w:val="22"/>
                <w:szCs w:val="22"/>
              </w:rPr>
              <w:t>Assumptions</w:t>
            </w:r>
          </w:p>
        </w:tc>
        <w:tc>
          <w:tcPr>
            <w:tcW w:w="7125" w:type="dxa"/>
            <w:shd w:val="clear" w:color="auto" w:fill="auto"/>
            <w:tcMar>
              <w:top w:w="100" w:type="dxa"/>
              <w:left w:w="100" w:type="dxa"/>
              <w:bottom w:w="100" w:type="dxa"/>
              <w:right w:w="100" w:type="dxa"/>
            </w:tcMar>
          </w:tcPr>
          <w:p w14:paraId="42FC6750" w14:textId="77777777" w:rsidR="00001BF7" w:rsidRDefault="00115F48">
            <w:pPr>
              <w:widowControl w:val="0"/>
              <w:spacing w:after="0" w:line="240" w:lineRule="auto"/>
              <w:ind w:left="0"/>
              <w:rPr>
                <w:sz w:val="22"/>
                <w:szCs w:val="22"/>
              </w:rPr>
            </w:pPr>
            <w:r>
              <w:rPr>
                <w:sz w:val="22"/>
                <w:szCs w:val="22"/>
              </w:rPr>
              <w:t>The user’s device runs on Android or iOS.</w:t>
            </w:r>
          </w:p>
        </w:tc>
      </w:tr>
      <w:tr w:rsidR="00001BF7" w14:paraId="58DFA5AA" w14:textId="77777777">
        <w:trPr>
          <w:trHeight w:val="419"/>
        </w:trPr>
        <w:tc>
          <w:tcPr>
            <w:tcW w:w="2235" w:type="dxa"/>
            <w:shd w:val="clear" w:color="auto" w:fill="auto"/>
            <w:tcMar>
              <w:top w:w="100" w:type="dxa"/>
              <w:left w:w="100" w:type="dxa"/>
              <w:bottom w:w="100" w:type="dxa"/>
              <w:right w:w="100" w:type="dxa"/>
            </w:tcMar>
          </w:tcPr>
          <w:p w14:paraId="6AE39B97"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38D4DAEE" w14:textId="77777777" w:rsidR="00001BF7" w:rsidRDefault="00115F48">
            <w:pPr>
              <w:spacing w:after="0" w:line="240" w:lineRule="auto"/>
              <w:ind w:left="0"/>
            </w:pPr>
            <w:hyperlink r:id="rId94" w:anchor="heading=h.6o0fo4387r79">
              <w:r>
                <w:rPr>
                  <w:color w:val="1155CC"/>
                  <w:u w:val="single"/>
                </w:rPr>
                <w:t>SRS 1.3.1.1</w:t>
              </w:r>
            </w:hyperlink>
          </w:p>
        </w:tc>
      </w:tr>
      <w:tr w:rsidR="00001BF7" w14:paraId="5A416617" w14:textId="77777777">
        <w:trPr>
          <w:trHeight w:val="419"/>
        </w:trPr>
        <w:tc>
          <w:tcPr>
            <w:tcW w:w="2235" w:type="dxa"/>
            <w:shd w:val="clear" w:color="auto" w:fill="auto"/>
            <w:tcMar>
              <w:top w:w="100" w:type="dxa"/>
              <w:left w:w="100" w:type="dxa"/>
              <w:bottom w:w="100" w:type="dxa"/>
              <w:right w:w="100" w:type="dxa"/>
            </w:tcMar>
          </w:tcPr>
          <w:p w14:paraId="16E3565C"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2A74B49B" w14:textId="77777777" w:rsidR="00001BF7" w:rsidRDefault="00115F48">
            <w:pPr>
              <w:spacing w:after="0" w:line="240" w:lineRule="auto"/>
              <w:ind w:left="0"/>
            </w:pPr>
            <w:hyperlink r:id="rId95" w:anchor="heading=h.30tazoa">
              <w:r>
                <w:rPr>
                  <w:color w:val="1155CC"/>
                  <w:u w:val="single"/>
                </w:rPr>
                <w:t>SDD 5.7.1</w:t>
              </w:r>
            </w:hyperlink>
            <w:r>
              <w:t xml:space="preserve">, </w:t>
            </w:r>
            <w:hyperlink r:id="rId96" w:anchor="heading=h.w7b24w">
              <w:r>
                <w:rPr>
                  <w:color w:val="1155CC"/>
                  <w:u w:val="single"/>
                </w:rPr>
                <w:t>SDD 5.13.7</w:t>
              </w:r>
            </w:hyperlink>
          </w:p>
        </w:tc>
      </w:tr>
    </w:tbl>
    <w:p w14:paraId="19F65AA6" w14:textId="77777777" w:rsidR="00001BF7" w:rsidRDefault="00001BF7">
      <w:pPr>
        <w:pStyle w:val="Heading5"/>
        <w:ind w:left="0"/>
      </w:pPr>
      <w:bookmarkStart w:id="79" w:name="_wc236o294s1u" w:colFirst="0" w:colLast="0"/>
      <w:bookmarkEnd w:id="79"/>
    </w:p>
    <w:p w14:paraId="1B004110" w14:textId="77777777" w:rsidR="00001BF7" w:rsidRDefault="00115F48">
      <w:pPr>
        <w:pStyle w:val="Heading3"/>
      </w:pPr>
      <w:bookmarkStart w:id="80" w:name="prxt3lhkdizq" w:colFirst="0" w:colLast="0"/>
      <w:bookmarkStart w:id="81" w:name="_l2ttjqf41hfc" w:colFirst="0" w:colLast="0"/>
      <w:bookmarkEnd w:id="80"/>
      <w:bookmarkEnd w:id="81"/>
      <w:r>
        <w:t>5.2</w:t>
      </w:r>
      <w:r>
        <w:t>.18 User interfaces</w:t>
      </w:r>
    </w:p>
    <w:tbl>
      <w:tblPr>
        <w:tblStyle w:val="aff5"/>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1173EFCC" w14:textId="77777777">
        <w:trPr>
          <w:trHeight w:val="1548"/>
        </w:trPr>
        <w:tc>
          <w:tcPr>
            <w:tcW w:w="10170" w:type="dxa"/>
            <w:shd w:val="clear" w:color="auto" w:fill="auto"/>
            <w:tcMar>
              <w:top w:w="100" w:type="dxa"/>
              <w:left w:w="100" w:type="dxa"/>
              <w:bottom w:w="100" w:type="dxa"/>
              <w:right w:w="100" w:type="dxa"/>
            </w:tcMar>
          </w:tcPr>
          <w:p w14:paraId="73CCC379" w14:textId="77777777" w:rsidR="00001BF7" w:rsidRDefault="00115F48">
            <w:pPr>
              <w:jc w:val="center"/>
            </w:pPr>
            <w:r>
              <w:rPr>
                <w:noProof/>
              </w:rPr>
              <w:drawing>
                <wp:inline distT="114300" distB="114300" distL="114300" distR="114300" wp14:anchorId="1AE915BD" wp14:editId="7AF3A7CF">
                  <wp:extent cx="3795713" cy="2721804"/>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7"/>
                          <a:srcRect/>
                          <a:stretch>
                            <a:fillRect/>
                          </a:stretch>
                        </pic:blipFill>
                        <pic:spPr>
                          <a:xfrm>
                            <a:off x="0" y="0"/>
                            <a:ext cx="3795713" cy="2721804"/>
                          </a:xfrm>
                          <a:prstGeom prst="rect">
                            <a:avLst/>
                          </a:prstGeom>
                          <a:ln/>
                        </pic:spPr>
                      </pic:pic>
                    </a:graphicData>
                  </a:graphic>
                </wp:inline>
              </w:drawing>
            </w:r>
          </w:p>
        </w:tc>
      </w:tr>
      <w:tr w:rsidR="00001BF7" w14:paraId="03117E7A" w14:textId="77777777">
        <w:tc>
          <w:tcPr>
            <w:tcW w:w="10170" w:type="dxa"/>
            <w:shd w:val="clear" w:color="auto" w:fill="auto"/>
            <w:tcMar>
              <w:top w:w="100" w:type="dxa"/>
              <w:left w:w="100" w:type="dxa"/>
              <w:bottom w:w="100" w:type="dxa"/>
              <w:right w:w="100" w:type="dxa"/>
            </w:tcMar>
          </w:tcPr>
          <w:p w14:paraId="27C31BE2" w14:textId="77777777" w:rsidR="00001BF7" w:rsidRDefault="00115F48">
            <w:pPr>
              <w:widowControl w:val="0"/>
              <w:spacing w:after="0" w:line="240" w:lineRule="auto"/>
              <w:ind w:left="0"/>
              <w:rPr>
                <w:i/>
              </w:rPr>
            </w:pPr>
            <w:bookmarkStart w:id="82" w:name="xkjptbafoddo" w:colFirst="0" w:colLast="0"/>
            <w:bookmarkEnd w:id="82"/>
            <w:r>
              <w:rPr>
                <w:i/>
              </w:rPr>
              <w:t>Figure 5.2.18.1 User interfaces Diagram</w:t>
            </w:r>
          </w:p>
        </w:tc>
      </w:tr>
    </w:tbl>
    <w:p w14:paraId="512DCBD6" w14:textId="77777777" w:rsidR="00001BF7" w:rsidRDefault="00001BF7">
      <w:pPr>
        <w:jc w:val="center"/>
        <w:rPr>
          <w:i/>
          <w:sz w:val="30"/>
          <w:szCs w:val="30"/>
        </w:rPr>
      </w:pPr>
    </w:p>
    <w:tbl>
      <w:tblPr>
        <w:tblStyle w:val="aff6"/>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3401D80E" w14:textId="77777777">
        <w:tc>
          <w:tcPr>
            <w:tcW w:w="2235" w:type="dxa"/>
            <w:shd w:val="clear" w:color="auto" w:fill="auto"/>
            <w:tcMar>
              <w:top w:w="100" w:type="dxa"/>
              <w:left w:w="100" w:type="dxa"/>
              <w:bottom w:w="100" w:type="dxa"/>
              <w:right w:w="100" w:type="dxa"/>
            </w:tcMar>
          </w:tcPr>
          <w:p w14:paraId="64F1AF74"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26E4D666" w14:textId="77777777" w:rsidR="00001BF7" w:rsidRDefault="00115F48">
            <w:pPr>
              <w:widowControl w:val="0"/>
              <w:spacing w:after="0" w:line="240" w:lineRule="auto"/>
              <w:ind w:left="0"/>
              <w:rPr>
                <w:sz w:val="22"/>
                <w:szCs w:val="22"/>
              </w:rPr>
            </w:pPr>
            <w:r>
              <w:rPr>
                <w:sz w:val="22"/>
                <w:szCs w:val="22"/>
              </w:rPr>
              <w:t>The user’s phone’s operating system determines the layout of screens, widgets, and navigation controls.</w:t>
            </w:r>
          </w:p>
        </w:tc>
      </w:tr>
      <w:tr w:rsidR="00001BF7" w14:paraId="657B9025" w14:textId="77777777">
        <w:tc>
          <w:tcPr>
            <w:tcW w:w="2235" w:type="dxa"/>
            <w:shd w:val="clear" w:color="auto" w:fill="auto"/>
            <w:tcMar>
              <w:top w:w="100" w:type="dxa"/>
              <w:left w:w="100" w:type="dxa"/>
              <w:bottom w:w="100" w:type="dxa"/>
              <w:right w:w="100" w:type="dxa"/>
            </w:tcMar>
          </w:tcPr>
          <w:p w14:paraId="45CA5220"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7DBD6293" w14:textId="77777777" w:rsidR="00001BF7" w:rsidRDefault="00115F48">
            <w:pPr>
              <w:widowControl w:val="0"/>
              <w:spacing w:after="0" w:line="240" w:lineRule="auto"/>
              <w:ind w:left="0"/>
              <w:rPr>
                <w:sz w:val="22"/>
                <w:szCs w:val="22"/>
              </w:rPr>
            </w:pPr>
            <w:r>
              <w:rPr>
                <w:sz w:val="22"/>
                <w:szCs w:val="22"/>
              </w:rPr>
              <w:t>User</w:t>
            </w:r>
          </w:p>
        </w:tc>
      </w:tr>
      <w:tr w:rsidR="00001BF7" w14:paraId="3AB1502A" w14:textId="77777777">
        <w:tc>
          <w:tcPr>
            <w:tcW w:w="2235" w:type="dxa"/>
            <w:shd w:val="clear" w:color="auto" w:fill="auto"/>
            <w:tcMar>
              <w:top w:w="100" w:type="dxa"/>
              <w:left w:w="100" w:type="dxa"/>
              <w:bottom w:w="100" w:type="dxa"/>
              <w:right w:w="100" w:type="dxa"/>
            </w:tcMar>
          </w:tcPr>
          <w:p w14:paraId="5055C743"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05CA3DCB" w14:textId="77777777" w:rsidR="00001BF7" w:rsidRDefault="00115F48">
            <w:pPr>
              <w:widowControl w:val="0"/>
              <w:spacing w:after="0" w:line="240" w:lineRule="auto"/>
              <w:ind w:left="0"/>
              <w:rPr>
                <w:sz w:val="22"/>
                <w:szCs w:val="22"/>
              </w:rPr>
            </w:pPr>
            <w:r>
              <w:rPr>
                <w:sz w:val="22"/>
                <w:szCs w:val="22"/>
              </w:rPr>
              <w:t>The user launches the app and views the screen.</w:t>
            </w:r>
          </w:p>
        </w:tc>
      </w:tr>
      <w:tr w:rsidR="00001BF7" w14:paraId="0CA46236" w14:textId="77777777">
        <w:trPr>
          <w:trHeight w:val="419"/>
        </w:trPr>
        <w:tc>
          <w:tcPr>
            <w:tcW w:w="2235" w:type="dxa"/>
            <w:shd w:val="clear" w:color="auto" w:fill="auto"/>
            <w:tcMar>
              <w:top w:w="100" w:type="dxa"/>
              <w:left w:w="100" w:type="dxa"/>
              <w:bottom w:w="100" w:type="dxa"/>
              <w:right w:w="100" w:type="dxa"/>
            </w:tcMar>
          </w:tcPr>
          <w:p w14:paraId="3F5D36AC"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76072F09" w14:textId="77777777" w:rsidR="00001BF7" w:rsidRDefault="00115F48">
            <w:pPr>
              <w:spacing w:after="0" w:line="240" w:lineRule="auto"/>
              <w:ind w:left="0"/>
            </w:pPr>
            <w:hyperlink r:id="rId98" w:anchor="heading=h.6o0fo4387r79">
              <w:r>
                <w:rPr>
                  <w:color w:val="1155CC"/>
                  <w:u w:val="single"/>
                </w:rPr>
                <w:t>SRS 1.3.1.2</w:t>
              </w:r>
            </w:hyperlink>
          </w:p>
        </w:tc>
      </w:tr>
      <w:tr w:rsidR="00001BF7" w14:paraId="3692C9F7" w14:textId="77777777">
        <w:trPr>
          <w:trHeight w:val="419"/>
        </w:trPr>
        <w:tc>
          <w:tcPr>
            <w:tcW w:w="2235" w:type="dxa"/>
            <w:shd w:val="clear" w:color="auto" w:fill="auto"/>
            <w:tcMar>
              <w:top w:w="100" w:type="dxa"/>
              <w:left w:w="100" w:type="dxa"/>
              <w:bottom w:w="100" w:type="dxa"/>
              <w:right w:w="100" w:type="dxa"/>
            </w:tcMar>
          </w:tcPr>
          <w:p w14:paraId="19586180"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6EA12199" w14:textId="77777777" w:rsidR="00001BF7" w:rsidRDefault="00115F48">
            <w:pPr>
              <w:spacing w:after="0" w:line="240" w:lineRule="auto"/>
              <w:ind w:left="0"/>
            </w:pPr>
            <w:hyperlink r:id="rId99" w:anchor="heading=h.1opuj5n">
              <w:r>
                <w:rPr>
                  <w:color w:val="1155CC"/>
                  <w:u w:val="single"/>
                </w:rPr>
                <w:t>SDD 5.3.2.2</w:t>
              </w:r>
            </w:hyperlink>
            <w:r>
              <w:t xml:space="preserve">, </w:t>
            </w:r>
            <w:hyperlink r:id="rId100" w:anchor="heading=h.30tazoa">
              <w:r>
                <w:rPr>
                  <w:color w:val="1155CC"/>
                  <w:u w:val="single"/>
                </w:rPr>
                <w:t>SDD 5.7.1</w:t>
              </w:r>
            </w:hyperlink>
            <w:r>
              <w:t xml:space="preserve">, </w:t>
            </w:r>
            <w:hyperlink r:id="rId101" w:anchor="heading=h.1fyl9w3">
              <w:r>
                <w:rPr>
                  <w:color w:val="1155CC"/>
                  <w:u w:val="single"/>
                </w:rPr>
                <w:t>SDD 5.7.2</w:t>
              </w:r>
            </w:hyperlink>
            <w:r>
              <w:t xml:space="preserve">, </w:t>
            </w:r>
            <w:hyperlink r:id="rId102" w:anchor="heading=h.2f3j2rp">
              <w:r>
                <w:rPr>
                  <w:color w:val="1155CC"/>
                  <w:u w:val="single"/>
                </w:rPr>
                <w:t>SDD 5.8</w:t>
              </w:r>
            </w:hyperlink>
            <w:r>
              <w:t xml:space="preserve">, </w:t>
            </w:r>
            <w:hyperlink r:id="rId103" w:anchor="heading=h.26sx1u5">
              <w:r>
                <w:rPr>
                  <w:color w:val="1155CC"/>
                  <w:u w:val="single"/>
                </w:rPr>
                <w:t>SDD 5.10.1</w:t>
              </w:r>
            </w:hyperlink>
          </w:p>
        </w:tc>
      </w:tr>
    </w:tbl>
    <w:p w14:paraId="385AEB69" w14:textId="77777777" w:rsidR="00001BF7" w:rsidRDefault="00001BF7">
      <w:pPr>
        <w:pStyle w:val="Heading5"/>
        <w:ind w:left="0"/>
      </w:pPr>
      <w:bookmarkStart w:id="83" w:name="_51tr1hazjlql" w:colFirst="0" w:colLast="0"/>
      <w:bookmarkEnd w:id="83"/>
    </w:p>
    <w:p w14:paraId="1305FD74" w14:textId="77777777" w:rsidR="00001BF7" w:rsidRDefault="00115F48">
      <w:pPr>
        <w:pStyle w:val="Heading3"/>
      </w:pPr>
      <w:bookmarkStart w:id="84" w:name="_ovj95vriyksc" w:colFirst="0" w:colLast="0"/>
      <w:bookmarkEnd w:id="84"/>
      <w:r>
        <w:t>5.2.19 Trail map</w:t>
      </w:r>
    </w:p>
    <w:p w14:paraId="67D90A9A" w14:textId="77777777" w:rsidR="00001BF7" w:rsidRDefault="00001BF7">
      <w:pPr>
        <w:pStyle w:val="Heading3"/>
      </w:pPr>
      <w:bookmarkStart w:id="85" w:name="_2kze6w5doa5b" w:colFirst="0" w:colLast="0"/>
      <w:bookmarkEnd w:id="85"/>
    </w:p>
    <w:tbl>
      <w:tblPr>
        <w:tblStyle w:val="aff7"/>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0D134B70" w14:textId="77777777">
        <w:trPr>
          <w:trHeight w:val="1548"/>
        </w:trPr>
        <w:tc>
          <w:tcPr>
            <w:tcW w:w="10170" w:type="dxa"/>
            <w:shd w:val="clear" w:color="auto" w:fill="auto"/>
            <w:tcMar>
              <w:top w:w="100" w:type="dxa"/>
              <w:left w:w="100" w:type="dxa"/>
              <w:bottom w:w="100" w:type="dxa"/>
              <w:right w:w="100" w:type="dxa"/>
            </w:tcMar>
          </w:tcPr>
          <w:p w14:paraId="0C78B062" w14:textId="77777777" w:rsidR="00001BF7" w:rsidRDefault="00115F48">
            <w:pPr>
              <w:ind w:left="0"/>
              <w:jc w:val="center"/>
            </w:pPr>
            <w:r>
              <w:rPr>
                <w:noProof/>
              </w:rPr>
              <w:drawing>
                <wp:inline distT="114300" distB="114300" distL="114300" distR="114300" wp14:anchorId="70799A38" wp14:editId="041E5773">
                  <wp:extent cx="3414713" cy="2624028"/>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4"/>
                          <a:srcRect/>
                          <a:stretch>
                            <a:fillRect/>
                          </a:stretch>
                        </pic:blipFill>
                        <pic:spPr>
                          <a:xfrm>
                            <a:off x="0" y="0"/>
                            <a:ext cx="3414713" cy="2624028"/>
                          </a:xfrm>
                          <a:prstGeom prst="rect">
                            <a:avLst/>
                          </a:prstGeom>
                          <a:ln/>
                        </pic:spPr>
                      </pic:pic>
                    </a:graphicData>
                  </a:graphic>
                </wp:inline>
              </w:drawing>
            </w:r>
          </w:p>
        </w:tc>
      </w:tr>
      <w:tr w:rsidR="00001BF7" w14:paraId="4E345ABB" w14:textId="77777777">
        <w:tc>
          <w:tcPr>
            <w:tcW w:w="10170" w:type="dxa"/>
            <w:shd w:val="clear" w:color="auto" w:fill="auto"/>
            <w:tcMar>
              <w:top w:w="100" w:type="dxa"/>
              <w:left w:w="100" w:type="dxa"/>
              <w:bottom w:w="100" w:type="dxa"/>
              <w:right w:w="100" w:type="dxa"/>
            </w:tcMar>
          </w:tcPr>
          <w:p w14:paraId="3841C521" w14:textId="77777777" w:rsidR="00001BF7" w:rsidRDefault="00115F48">
            <w:pPr>
              <w:widowControl w:val="0"/>
              <w:spacing w:after="0" w:line="240" w:lineRule="auto"/>
              <w:ind w:left="0"/>
              <w:rPr>
                <w:i/>
              </w:rPr>
            </w:pPr>
            <w:bookmarkStart w:id="86" w:name="rofzx123bt9q" w:colFirst="0" w:colLast="0"/>
            <w:bookmarkEnd w:id="86"/>
            <w:r>
              <w:rPr>
                <w:i/>
              </w:rPr>
              <w:t>Figure 5.2.19.1 Trail Map Diagram</w:t>
            </w:r>
          </w:p>
        </w:tc>
      </w:tr>
    </w:tbl>
    <w:p w14:paraId="4989864F" w14:textId="77777777" w:rsidR="00001BF7" w:rsidRDefault="00001BF7">
      <w:pPr>
        <w:jc w:val="center"/>
        <w:rPr>
          <w:i/>
          <w:sz w:val="30"/>
          <w:szCs w:val="30"/>
        </w:rPr>
      </w:pPr>
    </w:p>
    <w:tbl>
      <w:tblPr>
        <w:tblStyle w:val="aff8"/>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3555D572" w14:textId="77777777">
        <w:tc>
          <w:tcPr>
            <w:tcW w:w="2235" w:type="dxa"/>
            <w:shd w:val="clear" w:color="auto" w:fill="auto"/>
            <w:tcMar>
              <w:top w:w="100" w:type="dxa"/>
              <w:left w:w="100" w:type="dxa"/>
              <w:bottom w:w="100" w:type="dxa"/>
              <w:right w:w="100" w:type="dxa"/>
            </w:tcMar>
          </w:tcPr>
          <w:p w14:paraId="3BF25E64"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5C1BE610" w14:textId="77777777" w:rsidR="00001BF7" w:rsidRDefault="00115F48">
            <w:pPr>
              <w:widowControl w:val="0"/>
              <w:spacing w:after="0" w:line="240" w:lineRule="auto"/>
              <w:ind w:left="0"/>
              <w:rPr>
                <w:sz w:val="22"/>
                <w:szCs w:val="22"/>
              </w:rPr>
            </w:pPr>
            <w:r>
              <w:rPr>
                <w:sz w:val="22"/>
                <w:szCs w:val="22"/>
              </w:rPr>
              <w:t>Ability to call up a map of the trail for navigation while hiking.</w:t>
            </w:r>
          </w:p>
        </w:tc>
      </w:tr>
      <w:tr w:rsidR="00001BF7" w14:paraId="152A4CF4" w14:textId="77777777">
        <w:tc>
          <w:tcPr>
            <w:tcW w:w="2235" w:type="dxa"/>
            <w:shd w:val="clear" w:color="auto" w:fill="auto"/>
            <w:tcMar>
              <w:top w:w="100" w:type="dxa"/>
              <w:left w:w="100" w:type="dxa"/>
              <w:bottom w:w="100" w:type="dxa"/>
              <w:right w:w="100" w:type="dxa"/>
            </w:tcMar>
          </w:tcPr>
          <w:p w14:paraId="38EA43E4"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0E3B54A1" w14:textId="77777777" w:rsidR="00001BF7" w:rsidRDefault="00115F48">
            <w:pPr>
              <w:widowControl w:val="0"/>
              <w:spacing w:after="0" w:line="240" w:lineRule="auto"/>
              <w:ind w:left="0"/>
              <w:rPr>
                <w:sz w:val="22"/>
                <w:szCs w:val="22"/>
              </w:rPr>
            </w:pPr>
            <w:r>
              <w:rPr>
                <w:sz w:val="22"/>
                <w:szCs w:val="22"/>
              </w:rPr>
              <w:t>User, Google Maps API</w:t>
            </w:r>
          </w:p>
        </w:tc>
      </w:tr>
      <w:tr w:rsidR="00001BF7" w14:paraId="047CDD9F" w14:textId="77777777">
        <w:tc>
          <w:tcPr>
            <w:tcW w:w="2235" w:type="dxa"/>
            <w:shd w:val="clear" w:color="auto" w:fill="auto"/>
            <w:tcMar>
              <w:top w:w="100" w:type="dxa"/>
              <w:left w:w="100" w:type="dxa"/>
              <w:bottom w:w="100" w:type="dxa"/>
              <w:right w:w="100" w:type="dxa"/>
            </w:tcMar>
          </w:tcPr>
          <w:p w14:paraId="12D6E36B"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58DF2AE1" w14:textId="77777777" w:rsidR="00001BF7" w:rsidRDefault="00115F48">
            <w:pPr>
              <w:widowControl w:val="0"/>
              <w:spacing w:after="0" w:line="240" w:lineRule="auto"/>
              <w:ind w:left="0"/>
              <w:rPr>
                <w:sz w:val="22"/>
                <w:szCs w:val="22"/>
              </w:rPr>
            </w:pPr>
            <w:r>
              <w:rPr>
                <w:sz w:val="22"/>
                <w:szCs w:val="22"/>
              </w:rPr>
              <w:t>The user accesses a map, either from Google’s database or from local storage.</w:t>
            </w:r>
          </w:p>
        </w:tc>
      </w:tr>
      <w:tr w:rsidR="00001BF7" w14:paraId="7ED6F8A8" w14:textId="77777777">
        <w:tc>
          <w:tcPr>
            <w:tcW w:w="2235" w:type="dxa"/>
            <w:shd w:val="clear" w:color="auto" w:fill="auto"/>
            <w:tcMar>
              <w:top w:w="100" w:type="dxa"/>
              <w:left w:w="100" w:type="dxa"/>
              <w:bottom w:w="100" w:type="dxa"/>
              <w:right w:w="100" w:type="dxa"/>
            </w:tcMar>
          </w:tcPr>
          <w:p w14:paraId="454ED51C" w14:textId="77777777" w:rsidR="00001BF7" w:rsidRDefault="00115F48">
            <w:pPr>
              <w:widowControl w:val="0"/>
              <w:spacing w:after="0" w:line="240" w:lineRule="auto"/>
              <w:ind w:left="0"/>
              <w:rPr>
                <w:sz w:val="22"/>
                <w:szCs w:val="22"/>
              </w:rPr>
            </w:pPr>
            <w:r>
              <w:rPr>
                <w:sz w:val="22"/>
                <w:szCs w:val="22"/>
              </w:rPr>
              <w:t>Alternate Scenario</w:t>
            </w:r>
          </w:p>
        </w:tc>
        <w:tc>
          <w:tcPr>
            <w:tcW w:w="7125" w:type="dxa"/>
            <w:shd w:val="clear" w:color="auto" w:fill="auto"/>
            <w:tcMar>
              <w:top w:w="100" w:type="dxa"/>
              <w:left w:w="100" w:type="dxa"/>
              <w:bottom w:w="100" w:type="dxa"/>
              <w:right w:w="100" w:type="dxa"/>
            </w:tcMar>
          </w:tcPr>
          <w:p w14:paraId="7C525D6C" w14:textId="77777777" w:rsidR="00001BF7" w:rsidRDefault="00115F48">
            <w:pPr>
              <w:widowControl w:val="0"/>
              <w:spacing w:after="0" w:line="240" w:lineRule="auto"/>
              <w:ind w:left="0"/>
              <w:rPr>
                <w:sz w:val="22"/>
                <w:szCs w:val="22"/>
              </w:rPr>
            </w:pPr>
            <w:r>
              <w:rPr>
                <w:sz w:val="22"/>
                <w:szCs w:val="22"/>
              </w:rPr>
              <w:t>The user shall be able to download the map that is not currently in local storage.</w:t>
            </w:r>
          </w:p>
        </w:tc>
      </w:tr>
      <w:tr w:rsidR="00001BF7" w14:paraId="2D3C3A0D" w14:textId="77777777">
        <w:tc>
          <w:tcPr>
            <w:tcW w:w="2235" w:type="dxa"/>
            <w:shd w:val="clear" w:color="auto" w:fill="auto"/>
            <w:tcMar>
              <w:top w:w="100" w:type="dxa"/>
              <w:left w:w="100" w:type="dxa"/>
              <w:bottom w:w="100" w:type="dxa"/>
              <w:right w:w="100" w:type="dxa"/>
            </w:tcMar>
          </w:tcPr>
          <w:p w14:paraId="180E5220" w14:textId="77777777" w:rsidR="00001BF7" w:rsidRDefault="00115F48">
            <w:pPr>
              <w:widowControl w:val="0"/>
              <w:spacing w:after="0" w:line="240" w:lineRule="auto"/>
              <w:ind w:left="0"/>
              <w:rPr>
                <w:sz w:val="22"/>
                <w:szCs w:val="22"/>
              </w:rPr>
            </w:pPr>
            <w:r>
              <w:rPr>
                <w:sz w:val="22"/>
                <w:szCs w:val="22"/>
              </w:rPr>
              <w:t>Exception Scenario</w:t>
            </w:r>
          </w:p>
        </w:tc>
        <w:tc>
          <w:tcPr>
            <w:tcW w:w="7125" w:type="dxa"/>
            <w:shd w:val="clear" w:color="auto" w:fill="auto"/>
            <w:tcMar>
              <w:top w:w="100" w:type="dxa"/>
              <w:left w:w="100" w:type="dxa"/>
              <w:bottom w:w="100" w:type="dxa"/>
              <w:right w:w="100" w:type="dxa"/>
            </w:tcMar>
          </w:tcPr>
          <w:p w14:paraId="78714A4C" w14:textId="77777777" w:rsidR="00001BF7" w:rsidRDefault="00115F48">
            <w:pPr>
              <w:widowControl w:val="0"/>
              <w:spacing w:after="0" w:line="240" w:lineRule="auto"/>
              <w:ind w:left="0"/>
              <w:rPr>
                <w:sz w:val="22"/>
                <w:szCs w:val="22"/>
              </w:rPr>
            </w:pPr>
            <w:r>
              <w:rPr>
                <w:sz w:val="22"/>
                <w:szCs w:val="22"/>
              </w:rPr>
              <w:t>The user has no network connection nor has the map in l</w:t>
            </w:r>
            <w:r>
              <w:rPr>
                <w:sz w:val="22"/>
                <w:szCs w:val="22"/>
              </w:rPr>
              <w:t>ocal storage.</w:t>
            </w:r>
          </w:p>
        </w:tc>
      </w:tr>
      <w:tr w:rsidR="00001BF7" w14:paraId="7014BCC2" w14:textId="77777777">
        <w:trPr>
          <w:trHeight w:val="419"/>
        </w:trPr>
        <w:tc>
          <w:tcPr>
            <w:tcW w:w="2235" w:type="dxa"/>
            <w:shd w:val="clear" w:color="auto" w:fill="auto"/>
            <w:tcMar>
              <w:top w:w="100" w:type="dxa"/>
              <w:left w:w="100" w:type="dxa"/>
              <w:bottom w:w="100" w:type="dxa"/>
              <w:right w:w="100" w:type="dxa"/>
            </w:tcMar>
          </w:tcPr>
          <w:p w14:paraId="7A8BC2AF"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5EB8BC18" w14:textId="77777777" w:rsidR="00001BF7" w:rsidRDefault="00115F48">
            <w:pPr>
              <w:spacing w:after="0" w:line="240" w:lineRule="auto"/>
              <w:ind w:left="0"/>
            </w:pPr>
            <w:hyperlink r:id="rId105" w:anchor="heading=h.6o0fo4387r79">
              <w:r>
                <w:rPr>
                  <w:color w:val="1155CC"/>
                  <w:u w:val="single"/>
                </w:rPr>
                <w:t>SRS 3.2.1</w:t>
              </w:r>
            </w:hyperlink>
          </w:p>
        </w:tc>
      </w:tr>
      <w:tr w:rsidR="00001BF7" w14:paraId="302FE745" w14:textId="77777777">
        <w:trPr>
          <w:trHeight w:val="419"/>
        </w:trPr>
        <w:tc>
          <w:tcPr>
            <w:tcW w:w="2235" w:type="dxa"/>
            <w:shd w:val="clear" w:color="auto" w:fill="auto"/>
            <w:tcMar>
              <w:top w:w="100" w:type="dxa"/>
              <w:left w:w="100" w:type="dxa"/>
              <w:bottom w:w="100" w:type="dxa"/>
              <w:right w:w="100" w:type="dxa"/>
            </w:tcMar>
          </w:tcPr>
          <w:p w14:paraId="669A48B9"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47E4D0ED" w14:textId="77777777" w:rsidR="00001BF7" w:rsidRDefault="00115F48">
            <w:pPr>
              <w:spacing w:after="0" w:line="240" w:lineRule="auto"/>
              <w:ind w:left="0"/>
            </w:pPr>
            <w:hyperlink r:id="rId106" w:anchor="heading=h.2250f4o">
              <w:r>
                <w:rPr>
                  <w:color w:val="1155CC"/>
                  <w:u w:val="single"/>
                </w:rPr>
                <w:t>SDD 5.3.4.1</w:t>
              </w:r>
            </w:hyperlink>
            <w:r>
              <w:t xml:space="preserve">, </w:t>
            </w:r>
            <w:hyperlink r:id="rId107" w:anchor="heading=h.4hr1b5p">
              <w:r>
                <w:rPr>
                  <w:color w:val="1155CC"/>
                  <w:u w:val="single"/>
                </w:rPr>
                <w:t>SDD 5.4.5</w:t>
              </w:r>
            </w:hyperlink>
            <w:r>
              <w:t xml:space="preserve">, </w:t>
            </w:r>
            <w:hyperlink r:id="rId108" w:anchor="heading=h.15phjt5">
              <w:r>
                <w:rPr>
                  <w:color w:val="1155CC"/>
                  <w:u w:val="single"/>
                </w:rPr>
                <w:t>SDD 5.5.1.3</w:t>
              </w:r>
            </w:hyperlink>
            <w:r>
              <w:t xml:space="preserve">, </w:t>
            </w:r>
            <w:hyperlink r:id="rId109" w:anchor="heading=h.xevivl">
              <w:r>
                <w:rPr>
                  <w:color w:val="1155CC"/>
                  <w:u w:val="single"/>
                </w:rPr>
                <w:t>SDD 5.5.2.1</w:t>
              </w:r>
            </w:hyperlink>
            <w:r>
              <w:t xml:space="preserve">, </w:t>
            </w:r>
            <w:hyperlink r:id="rId110" w:anchor="heading=h.3mj2wkv">
              <w:r>
                <w:rPr>
                  <w:color w:val="1155CC"/>
                  <w:u w:val="single"/>
                </w:rPr>
                <w:t>SDD 5.6.4</w:t>
              </w:r>
            </w:hyperlink>
            <w:r>
              <w:t xml:space="preserve">, </w:t>
            </w:r>
            <w:hyperlink r:id="rId111" w:anchor="heading=h.2f3j2rp">
              <w:r>
                <w:rPr>
                  <w:color w:val="1155CC"/>
                  <w:u w:val="single"/>
                </w:rPr>
                <w:t>SDD 5.8.2.5</w:t>
              </w:r>
            </w:hyperlink>
            <w:r>
              <w:t xml:space="preserve">, </w:t>
            </w:r>
            <w:hyperlink r:id="rId112" w:anchor="heading=h.3e8gvnb">
              <w:r>
                <w:rPr>
                  <w:color w:val="1155CC"/>
                  <w:u w:val="single"/>
                </w:rPr>
                <w:t>SDD</w:t>
              </w:r>
            </w:hyperlink>
            <w:hyperlink r:id="rId113" w:anchor="heading=h.3e8gvnb">
              <w:r>
                <w:rPr>
                  <w:color w:val="1155CC"/>
                  <w:u w:val="single"/>
                </w:rPr>
                <w:t xml:space="preserve"> 5.9.5</w:t>
              </w:r>
            </w:hyperlink>
            <w:r>
              <w:t xml:space="preserve">, </w:t>
            </w:r>
            <w:hyperlink r:id="rId114" w:anchor="heading=h.26sx1u5">
              <w:r>
                <w:rPr>
                  <w:color w:val="1155CC"/>
                  <w:u w:val="single"/>
                </w:rPr>
                <w:t>SDD</w:t>
              </w:r>
            </w:hyperlink>
            <w:hyperlink r:id="rId115" w:anchor="heading=h.26sx1u5">
              <w:r>
                <w:rPr>
                  <w:color w:val="1155CC"/>
                  <w:u w:val="single"/>
                </w:rPr>
                <w:t xml:space="preserve"> 5.10.1.7</w:t>
              </w:r>
            </w:hyperlink>
            <w:r>
              <w:t xml:space="preserve">, </w:t>
            </w:r>
            <w:hyperlink r:id="rId116" w:anchor="heading=h.1hx2z1h">
              <w:r>
                <w:rPr>
                  <w:color w:val="1155CC"/>
                  <w:u w:val="single"/>
                </w:rPr>
                <w:t>SDD 5.13.4</w:t>
              </w:r>
            </w:hyperlink>
            <w:r>
              <w:t xml:space="preserve">, </w:t>
            </w:r>
            <w:hyperlink r:id="rId117" w:anchor="heading=h.w7b24w">
              <w:r>
                <w:rPr>
                  <w:color w:val="1155CC"/>
                  <w:u w:val="single"/>
                </w:rPr>
                <w:t>SDD 5.13.7</w:t>
              </w:r>
            </w:hyperlink>
          </w:p>
        </w:tc>
      </w:tr>
    </w:tbl>
    <w:p w14:paraId="38C80D5F" w14:textId="77777777" w:rsidR="00001BF7" w:rsidRDefault="00001BF7">
      <w:pPr>
        <w:pStyle w:val="Heading5"/>
        <w:ind w:left="0"/>
      </w:pPr>
      <w:bookmarkStart w:id="87" w:name="_4rdmf8d23vm4" w:colFirst="0" w:colLast="0"/>
      <w:bookmarkEnd w:id="87"/>
    </w:p>
    <w:p w14:paraId="6DB5BE0A" w14:textId="77777777" w:rsidR="00001BF7" w:rsidRDefault="00115F48">
      <w:pPr>
        <w:pStyle w:val="Heading3"/>
      </w:pPr>
      <w:bookmarkStart w:id="88" w:name="_xmppt8yfmmrg" w:colFirst="0" w:colLast="0"/>
      <w:bookmarkEnd w:id="88"/>
      <w:r>
        <w:t>5.2.20 Trail informat</w:t>
      </w:r>
      <w:r>
        <w:t>ion</w:t>
      </w:r>
    </w:p>
    <w:tbl>
      <w:tblPr>
        <w:tblStyle w:val="aff9"/>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28463FDF" w14:textId="77777777">
        <w:trPr>
          <w:trHeight w:val="1548"/>
        </w:trPr>
        <w:tc>
          <w:tcPr>
            <w:tcW w:w="10170" w:type="dxa"/>
            <w:shd w:val="clear" w:color="auto" w:fill="auto"/>
            <w:tcMar>
              <w:top w:w="100" w:type="dxa"/>
              <w:left w:w="100" w:type="dxa"/>
              <w:bottom w:w="100" w:type="dxa"/>
              <w:right w:w="100" w:type="dxa"/>
            </w:tcMar>
          </w:tcPr>
          <w:p w14:paraId="70487F3D" w14:textId="77777777" w:rsidR="00001BF7" w:rsidRDefault="00115F48">
            <w:pPr>
              <w:jc w:val="center"/>
            </w:pPr>
            <w:r>
              <w:rPr>
                <w:noProof/>
              </w:rPr>
              <w:drawing>
                <wp:inline distT="114300" distB="114300" distL="114300" distR="114300" wp14:anchorId="1B0D890F" wp14:editId="714FB35A">
                  <wp:extent cx="2981325" cy="4497425"/>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8"/>
                          <a:srcRect/>
                          <a:stretch>
                            <a:fillRect/>
                          </a:stretch>
                        </pic:blipFill>
                        <pic:spPr>
                          <a:xfrm>
                            <a:off x="0" y="0"/>
                            <a:ext cx="2981325" cy="4497425"/>
                          </a:xfrm>
                          <a:prstGeom prst="rect">
                            <a:avLst/>
                          </a:prstGeom>
                          <a:ln/>
                        </pic:spPr>
                      </pic:pic>
                    </a:graphicData>
                  </a:graphic>
                </wp:inline>
              </w:drawing>
            </w:r>
          </w:p>
        </w:tc>
      </w:tr>
      <w:tr w:rsidR="00001BF7" w14:paraId="5396C0B2" w14:textId="77777777">
        <w:tc>
          <w:tcPr>
            <w:tcW w:w="10170" w:type="dxa"/>
            <w:shd w:val="clear" w:color="auto" w:fill="auto"/>
            <w:tcMar>
              <w:top w:w="100" w:type="dxa"/>
              <w:left w:w="100" w:type="dxa"/>
              <w:bottom w:w="100" w:type="dxa"/>
              <w:right w:w="100" w:type="dxa"/>
            </w:tcMar>
          </w:tcPr>
          <w:p w14:paraId="2A0D1977" w14:textId="77777777" w:rsidR="00001BF7" w:rsidRDefault="00115F48">
            <w:pPr>
              <w:widowControl w:val="0"/>
              <w:spacing w:after="0" w:line="240" w:lineRule="auto"/>
              <w:ind w:left="0"/>
              <w:rPr>
                <w:i/>
              </w:rPr>
            </w:pPr>
            <w:bookmarkStart w:id="89" w:name="juahi9yd4zn" w:colFirst="0" w:colLast="0"/>
            <w:bookmarkEnd w:id="89"/>
            <w:r>
              <w:rPr>
                <w:i/>
              </w:rPr>
              <w:t>Figure 5.2.20.1 Trail Information Diagram</w:t>
            </w:r>
          </w:p>
        </w:tc>
      </w:tr>
    </w:tbl>
    <w:p w14:paraId="596B5E08" w14:textId="77777777" w:rsidR="00001BF7" w:rsidRDefault="00001BF7">
      <w:pPr>
        <w:jc w:val="center"/>
        <w:rPr>
          <w:i/>
          <w:sz w:val="30"/>
          <w:szCs w:val="30"/>
        </w:rPr>
      </w:pPr>
    </w:p>
    <w:tbl>
      <w:tblPr>
        <w:tblStyle w:val="affa"/>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1847C3CB" w14:textId="77777777">
        <w:tc>
          <w:tcPr>
            <w:tcW w:w="2235" w:type="dxa"/>
            <w:shd w:val="clear" w:color="auto" w:fill="auto"/>
            <w:tcMar>
              <w:top w:w="100" w:type="dxa"/>
              <w:left w:w="100" w:type="dxa"/>
              <w:bottom w:w="100" w:type="dxa"/>
              <w:right w:w="100" w:type="dxa"/>
            </w:tcMar>
          </w:tcPr>
          <w:p w14:paraId="07032BEE"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1FB906D4" w14:textId="77777777" w:rsidR="00001BF7" w:rsidRDefault="00115F48">
            <w:pPr>
              <w:widowControl w:val="0"/>
              <w:spacing w:after="0" w:line="240" w:lineRule="auto"/>
              <w:ind w:left="0"/>
              <w:rPr>
                <w:sz w:val="22"/>
                <w:szCs w:val="22"/>
              </w:rPr>
            </w:pPr>
            <w:r>
              <w:rPr>
                <w:sz w:val="22"/>
                <w:szCs w:val="22"/>
              </w:rPr>
              <w:t>Ability to call up information about a trail</w:t>
            </w:r>
          </w:p>
        </w:tc>
      </w:tr>
      <w:tr w:rsidR="00001BF7" w14:paraId="750E6B57" w14:textId="77777777">
        <w:tc>
          <w:tcPr>
            <w:tcW w:w="2235" w:type="dxa"/>
            <w:shd w:val="clear" w:color="auto" w:fill="auto"/>
            <w:tcMar>
              <w:top w:w="100" w:type="dxa"/>
              <w:left w:w="100" w:type="dxa"/>
              <w:bottom w:w="100" w:type="dxa"/>
              <w:right w:w="100" w:type="dxa"/>
            </w:tcMar>
          </w:tcPr>
          <w:p w14:paraId="142EEEE2"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678F070D" w14:textId="77777777" w:rsidR="00001BF7" w:rsidRDefault="00115F48">
            <w:pPr>
              <w:widowControl w:val="0"/>
              <w:spacing w:after="0" w:line="240" w:lineRule="auto"/>
              <w:ind w:left="0"/>
              <w:rPr>
                <w:sz w:val="22"/>
                <w:szCs w:val="22"/>
              </w:rPr>
            </w:pPr>
            <w:r>
              <w:rPr>
                <w:sz w:val="22"/>
                <w:szCs w:val="22"/>
              </w:rPr>
              <w:t>User</w:t>
            </w:r>
          </w:p>
        </w:tc>
      </w:tr>
      <w:tr w:rsidR="00001BF7" w14:paraId="2645E6B0" w14:textId="77777777">
        <w:tc>
          <w:tcPr>
            <w:tcW w:w="2235" w:type="dxa"/>
            <w:shd w:val="clear" w:color="auto" w:fill="auto"/>
            <w:tcMar>
              <w:top w:w="100" w:type="dxa"/>
              <w:left w:w="100" w:type="dxa"/>
              <w:bottom w:w="100" w:type="dxa"/>
              <w:right w:w="100" w:type="dxa"/>
            </w:tcMar>
          </w:tcPr>
          <w:p w14:paraId="4538DED8"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31C9D039" w14:textId="77777777" w:rsidR="00001BF7" w:rsidRDefault="00115F48">
            <w:pPr>
              <w:widowControl w:val="0"/>
              <w:spacing w:after="0" w:line="240" w:lineRule="auto"/>
              <w:ind w:left="0"/>
              <w:rPr>
                <w:sz w:val="22"/>
                <w:szCs w:val="22"/>
              </w:rPr>
            </w:pPr>
            <w:r>
              <w:rPr>
                <w:sz w:val="22"/>
                <w:szCs w:val="22"/>
              </w:rPr>
              <w:t>Information about a trail is to be displayed to the user</w:t>
            </w:r>
          </w:p>
        </w:tc>
      </w:tr>
      <w:tr w:rsidR="00001BF7" w14:paraId="79D66CD2" w14:textId="77777777">
        <w:tc>
          <w:tcPr>
            <w:tcW w:w="2235" w:type="dxa"/>
            <w:shd w:val="clear" w:color="auto" w:fill="auto"/>
            <w:tcMar>
              <w:top w:w="100" w:type="dxa"/>
              <w:left w:w="100" w:type="dxa"/>
              <w:bottom w:w="100" w:type="dxa"/>
              <w:right w:w="100" w:type="dxa"/>
            </w:tcMar>
          </w:tcPr>
          <w:p w14:paraId="62AFA874" w14:textId="77777777" w:rsidR="00001BF7" w:rsidRDefault="00115F48">
            <w:pPr>
              <w:widowControl w:val="0"/>
              <w:spacing w:after="0" w:line="240" w:lineRule="auto"/>
              <w:ind w:left="0"/>
              <w:rPr>
                <w:sz w:val="22"/>
                <w:szCs w:val="22"/>
              </w:rPr>
            </w:pPr>
            <w:r>
              <w:rPr>
                <w:sz w:val="22"/>
                <w:szCs w:val="22"/>
              </w:rPr>
              <w:t>Pre-Conditions</w:t>
            </w:r>
          </w:p>
        </w:tc>
        <w:tc>
          <w:tcPr>
            <w:tcW w:w="7125" w:type="dxa"/>
            <w:shd w:val="clear" w:color="auto" w:fill="auto"/>
            <w:tcMar>
              <w:top w:w="100" w:type="dxa"/>
              <w:left w:w="100" w:type="dxa"/>
              <w:bottom w:w="100" w:type="dxa"/>
              <w:right w:w="100" w:type="dxa"/>
            </w:tcMar>
          </w:tcPr>
          <w:p w14:paraId="07DE6507" w14:textId="77777777" w:rsidR="00001BF7" w:rsidRDefault="00115F48">
            <w:pPr>
              <w:widowControl w:val="0"/>
              <w:spacing w:after="0" w:line="240" w:lineRule="auto"/>
              <w:ind w:left="0"/>
              <w:rPr>
                <w:sz w:val="22"/>
                <w:szCs w:val="22"/>
              </w:rPr>
            </w:pPr>
            <w:r>
              <w:rPr>
                <w:sz w:val="22"/>
                <w:szCs w:val="22"/>
              </w:rPr>
              <w:t>This information exists and is reachable by the user</w:t>
            </w:r>
          </w:p>
        </w:tc>
      </w:tr>
      <w:tr w:rsidR="00001BF7" w14:paraId="6A1C8D15" w14:textId="77777777">
        <w:trPr>
          <w:trHeight w:val="419"/>
        </w:trPr>
        <w:tc>
          <w:tcPr>
            <w:tcW w:w="2235" w:type="dxa"/>
            <w:shd w:val="clear" w:color="auto" w:fill="auto"/>
            <w:tcMar>
              <w:top w:w="100" w:type="dxa"/>
              <w:left w:w="100" w:type="dxa"/>
              <w:bottom w:w="100" w:type="dxa"/>
              <w:right w:w="100" w:type="dxa"/>
            </w:tcMar>
          </w:tcPr>
          <w:p w14:paraId="3219A5BB"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1CF7D113" w14:textId="77777777" w:rsidR="00001BF7" w:rsidRDefault="00115F48">
            <w:pPr>
              <w:spacing w:after="0" w:line="240" w:lineRule="auto"/>
              <w:ind w:left="0"/>
              <w:rPr>
                <w:sz w:val="20"/>
                <w:szCs w:val="20"/>
              </w:rPr>
            </w:pPr>
            <w:hyperlink r:id="rId119" w:anchor="heading=h.6o0fo4387r79">
              <w:r>
                <w:rPr>
                  <w:color w:val="1155CC"/>
                  <w:sz w:val="22"/>
                  <w:szCs w:val="22"/>
                  <w:u w:val="single"/>
                </w:rPr>
                <w:t>SRS 3.2.2</w:t>
              </w:r>
            </w:hyperlink>
          </w:p>
        </w:tc>
      </w:tr>
      <w:tr w:rsidR="00001BF7" w14:paraId="21E8C7D3" w14:textId="77777777">
        <w:trPr>
          <w:trHeight w:val="419"/>
        </w:trPr>
        <w:tc>
          <w:tcPr>
            <w:tcW w:w="2235" w:type="dxa"/>
            <w:shd w:val="clear" w:color="auto" w:fill="auto"/>
            <w:tcMar>
              <w:top w:w="100" w:type="dxa"/>
              <w:left w:w="100" w:type="dxa"/>
              <w:bottom w:w="100" w:type="dxa"/>
              <w:right w:w="100" w:type="dxa"/>
            </w:tcMar>
          </w:tcPr>
          <w:p w14:paraId="645D4DE5" w14:textId="77777777" w:rsidR="00001BF7" w:rsidRDefault="00115F48">
            <w:pPr>
              <w:widowControl w:val="0"/>
              <w:spacing w:after="0" w:line="240" w:lineRule="auto"/>
              <w:ind w:left="0"/>
              <w:rPr>
                <w:sz w:val="22"/>
                <w:szCs w:val="22"/>
              </w:rPr>
            </w:pPr>
            <w:r>
              <w:rPr>
                <w:sz w:val="22"/>
                <w:szCs w:val="22"/>
              </w:rPr>
              <w:lastRenderedPageBreak/>
              <w:t>SDD References</w:t>
            </w:r>
          </w:p>
        </w:tc>
        <w:tc>
          <w:tcPr>
            <w:tcW w:w="7125" w:type="dxa"/>
            <w:shd w:val="clear" w:color="auto" w:fill="auto"/>
            <w:tcMar>
              <w:top w:w="100" w:type="dxa"/>
              <w:left w:w="100" w:type="dxa"/>
              <w:bottom w:w="100" w:type="dxa"/>
              <w:right w:w="100" w:type="dxa"/>
            </w:tcMar>
          </w:tcPr>
          <w:p w14:paraId="6A824047" w14:textId="77777777" w:rsidR="00001BF7" w:rsidRDefault="00115F48">
            <w:pPr>
              <w:spacing w:after="0" w:line="240" w:lineRule="auto"/>
              <w:ind w:left="0"/>
              <w:rPr>
                <w:sz w:val="22"/>
                <w:szCs w:val="22"/>
              </w:rPr>
            </w:pPr>
            <w:hyperlink r:id="rId120" w:anchor="heading=h.33zd5kd">
              <w:r>
                <w:rPr>
                  <w:color w:val="1155CC"/>
                  <w:sz w:val="22"/>
                  <w:szCs w:val="22"/>
                  <w:u w:val="single"/>
                </w:rPr>
                <w:t>SDD 5.5.2.1</w:t>
              </w:r>
            </w:hyperlink>
            <w:r>
              <w:rPr>
                <w:sz w:val="22"/>
                <w:szCs w:val="22"/>
              </w:rPr>
              <w:t xml:space="preserve">, </w:t>
            </w:r>
            <w:hyperlink r:id="rId121" w:anchor="heading=h.26sx1u5">
              <w:r>
                <w:rPr>
                  <w:color w:val="1155CC"/>
                  <w:sz w:val="22"/>
                  <w:szCs w:val="22"/>
                  <w:u w:val="single"/>
                </w:rPr>
                <w:t>SDD 5.10.1.6</w:t>
              </w:r>
            </w:hyperlink>
          </w:p>
        </w:tc>
      </w:tr>
    </w:tbl>
    <w:p w14:paraId="7A46AFEF" w14:textId="77777777" w:rsidR="00001BF7" w:rsidRDefault="00001BF7">
      <w:pPr>
        <w:jc w:val="center"/>
      </w:pPr>
    </w:p>
    <w:p w14:paraId="04D84C34" w14:textId="77777777" w:rsidR="00001BF7" w:rsidRDefault="00115F48">
      <w:pPr>
        <w:pStyle w:val="Heading3"/>
      </w:pPr>
      <w:bookmarkStart w:id="90" w:name="_o644i753ik32" w:colFirst="0" w:colLast="0"/>
      <w:bookmarkEnd w:id="90"/>
      <w:r>
        <w:t>5.2.21 Trail Review System</w:t>
      </w:r>
    </w:p>
    <w:tbl>
      <w:tblPr>
        <w:tblStyle w:val="affb"/>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2E589803" w14:textId="77777777">
        <w:trPr>
          <w:trHeight w:val="1548"/>
        </w:trPr>
        <w:tc>
          <w:tcPr>
            <w:tcW w:w="10170" w:type="dxa"/>
            <w:shd w:val="clear" w:color="auto" w:fill="auto"/>
            <w:tcMar>
              <w:top w:w="100" w:type="dxa"/>
              <w:left w:w="100" w:type="dxa"/>
              <w:bottom w:w="100" w:type="dxa"/>
              <w:right w:w="100" w:type="dxa"/>
            </w:tcMar>
          </w:tcPr>
          <w:p w14:paraId="78F01B6A" w14:textId="77777777" w:rsidR="00001BF7" w:rsidRDefault="00115F48">
            <w:pPr>
              <w:jc w:val="center"/>
            </w:pPr>
            <w:r>
              <w:rPr>
                <w:noProof/>
              </w:rPr>
              <w:drawing>
                <wp:inline distT="114300" distB="114300" distL="114300" distR="114300" wp14:anchorId="19A078A9" wp14:editId="3C41B3B3">
                  <wp:extent cx="2871788" cy="4390812"/>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2"/>
                          <a:srcRect/>
                          <a:stretch>
                            <a:fillRect/>
                          </a:stretch>
                        </pic:blipFill>
                        <pic:spPr>
                          <a:xfrm>
                            <a:off x="0" y="0"/>
                            <a:ext cx="2871788" cy="4390812"/>
                          </a:xfrm>
                          <a:prstGeom prst="rect">
                            <a:avLst/>
                          </a:prstGeom>
                          <a:ln/>
                        </pic:spPr>
                      </pic:pic>
                    </a:graphicData>
                  </a:graphic>
                </wp:inline>
              </w:drawing>
            </w:r>
          </w:p>
        </w:tc>
      </w:tr>
      <w:tr w:rsidR="00001BF7" w14:paraId="191D9247" w14:textId="77777777">
        <w:tc>
          <w:tcPr>
            <w:tcW w:w="10170" w:type="dxa"/>
            <w:shd w:val="clear" w:color="auto" w:fill="auto"/>
            <w:tcMar>
              <w:top w:w="100" w:type="dxa"/>
              <w:left w:w="100" w:type="dxa"/>
              <w:bottom w:w="100" w:type="dxa"/>
              <w:right w:w="100" w:type="dxa"/>
            </w:tcMar>
          </w:tcPr>
          <w:p w14:paraId="17CC7127" w14:textId="77777777" w:rsidR="00001BF7" w:rsidRDefault="00115F48">
            <w:pPr>
              <w:widowControl w:val="0"/>
              <w:spacing w:after="0" w:line="240" w:lineRule="auto"/>
              <w:ind w:left="0"/>
              <w:rPr>
                <w:i/>
              </w:rPr>
            </w:pPr>
            <w:bookmarkStart w:id="91" w:name="nex8j9dwewfg" w:colFirst="0" w:colLast="0"/>
            <w:bookmarkEnd w:id="91"/>
            <w:r>
              <w:rPr>
                <w:i/>
              </w:rPr>
              <w:t>Figure 5.2.21.1 Trail Review System Diagram</w:t>
            </w:r>
          </w:p>
        </w:tc>
      </w:tr>
    </w:tbl>
    <w:p w14:paraId="1E816E9C" w14:textId="77777777" w:rsidR="00001BF7" w:rsidRDefault="00001BF7">
      <w:pPr>
        <w:jc w:val="center"/>
        <w:rPr>
          <w:i/>
          <w:sz w:val="30"/>
          <w:szCs w:val="30"/>
        </w:rPr>
      </w:pPr>
    </w:p>
    <w:tbl>
      <w:tblPr>
        <w:tblStyle w:val="affc"/>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35A0CE0B" w14:textId="77777777">
        <w:tc>
          <w:tcPr>
            <w:tcW w:w="2235" w:type="dxa"/>
            <w:shd w:val="clear" w:color="auto" w:fill="auto"/>
            <w:tcMar>
              <w:top w:w="100" w:type="dxa"/>
              <w:left w:w="100" w:type="dxa"/>
              <w:bottom w:w="100" w:type="dxa"/>
              <w:right w:w="100" w:type="dxa"/>
            </w:tcMar>
          </w:tcPr>
          <w:p w14:paraId="667D0EB7"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66AA7D96" w14:textId="77777777" w:rsidR="00001BF7" w:rsidRDefault="00115F48">
            <w:pPr>
              <w:widowControl w:val="0"/>
              <w:spacing w:after="0" w:line="240" w:lineRule="auto"/>
              <w:ind w:left="0"/>
              <w:rPr>
                <w:sz w:val="22"/>
                <w:szCs w:val="22"/>
              </w:rPr>
            </w:pPr>
            <w:r>
              <w:rPr>
                <w:sz w:val="22"/>
                <w:szCs w:val="22"/>
              </w:rPr>
              <w:t>Functionality to post what a hiker thought about a trail.</w:t>
            </w:r>
          </w:p>
        </w:tc>
      </w:tr>
      <w:tr w:rsidR="00001BF7" w14:paraId="5EC4337A" w14:textId="77777777">
        <w:tc>
          <w:tcPr>
            <w:tcW w:w="2235" w:type="dxa"/>
            <w:shd w:val="clear" w:color="auto" w:fill="auto"/>
            <w:tcMar>
              <w:top w:w="100" w:type="dxa"/>
              <w:left w:w="100" w:type="dxa"/>
              <w:bottom w:w="100" w:type="dxa"/>
              <w:right w:w="100" w:type="dxa"/>
            </w:tcMar>
          </w:tcPr>
          <w:p w14:paraId="750D3AB5"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1792333C" w14:textId="77777777" w:rsidR="00001BF7" w:rsidRDefault="00115F48">
            <w:pPr>
              <w:widowControl w:val="0"/>
              <w:spacing w:after="0" w:line="240" w:lineRule="auto"/>
              <w:ind w:left="0"/>
              <w:rPr>
                <w:sz w:val="22"/>
                <w:szCs w:val="22"/>
              </w:rPr>
            </w:pPr>
            <w:r>
              <w:rPr>
                <w:sz w:val="22"/>
                <w:szCs w:val="22"/>
              </w:rPr>
              <w:t>User</w:t>
            </w:r>
          </w:p>
        </w:tc>
      </w:tr>
      <w:tr w:rsidR="00001BF7" w14:paraId="5296F7FD" w14:textId="77777777">
        <w:tc>
          <w:tcPr>
            <w:tcW w:w="2235" w:type="dxa"/>
            <w:shd w:val="clear" w:color="auto" w:fill="auto"/>
            <w:tcMar>
              <w:top w:w="100" w:type="dxa"/>
              <w:left w:w="100" w:type="dxa"/>
              <w:bottom w:w="100" w:type="dxa"/>
              <w:right w:w="100" w:type="dxa"/>
            </w:tcMar>
          </w:tcPr>
          <w:p w14:paraId="27F7AF61"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640FF0D5" w14:textId="77777777" w:rsidR="00001BF7" w:rsidRDefault="00115F48">
            <w:pPr>
              <w:widowControl w:val="0"/>
              <w:spacing w:after="0" w:line="240" w:lineRule="auto"/>
              <w:ind w:left="0"/>
              <w:rPr>
                <w:sz w:val="22"/>
                <w:szCs w:val="22"/>
              </w:rPr>
            </w:pPr>
            <w:r>
              <w:rPr>
                <w:sz w:val="22"/>
                <w:szCs w:val="22"/>
              </w:rPr>
              <w:t>The user attempts to post a review of a trail</w:t>
            </w:r>
          </w:p>
        </w:tc>
      </w:tr>
      <w:tr w:rsidR="00001BF7" w14:paraId="19E35D33" w14:textId="77777777">
        <w:tc>
          <w:tcPr>
            <w:tcW w:w="2235" w:type="dxa"/>
            <w:shd w:val="clear" w:color="auto" w:fill="auto"/>
            <w:tcMar>
              <w:top w:w="100" w:type="dxa"/>
              <w:left w:w="100" w:type="dxa"/>
              <w:bottom w:w="100" w:type="dxa"/>
              <w:right w:w="100" w:type="dxa"/>
            </w:tcMar>
          </w:tcPr>
          <w:p w14:paraId="04B4923C" w14:textId="77777777" w:rsidR="00001BF7" w:rsidRDefault="00115F48">
            <w:pPr>
              <w:widowControl w:val="0"/>
              <w:spacing w:after="0" w:line="240" w:lineRule="auto"/>
              <w:ind w:left="0"/>
              <w:rPr>
                <w:sz w:val="22"/>
                <w:szCs w:val="22"/>
              </w:rPr>
            </w:pPr>
            <w:r>
              <w:rPr>
                <w:sz w:val="22"/>
                <w:szCs w:val="22"/>
              </w:rPr>
              <w:t>Alternate Scenario</w:t>
            </w:r>
          </w:p>
        </w:tc>
        <w:tc>
          <w:tcPr>
            <w:tcW w:w="7125" w:type="dxa"/>
            <w:shd w:val="clear" w:color="auto" w:fill="auto"/>
            <w:tcMar>
              <w:top w:w="100" w:type="dxa"/>
              <w:left w:w="100" w:type="dxa"/>
              <w:bottom w:w="100" w:type="dxa"/>
              <w:right w:w="100" w:type="dxa"/>
            </w:tcMar>
          </w:tcPr>
          <w:p w14:paraId="1E5ABBCD" w14:textId="77777777" w:rsidR="00001BF7" w:rsidRDefault="00115F48">
            <w:pPr>
              <w:widowControl w:val="0"/>
              <w:spacing w:after="0" w:line="240" w:lineRule="auto"/>
              <w:ind w:left="0"/>
              <w:rPr>
                <w:sz w:val="22"/>
                <w:szCs w:val="22"/>
              </w:rPr>
            </w:pPr>
            <w:r>
              <w:rPr>
                <w:sz w:val="22"/>
                <w:szCs w:val="22"/>
              </w:rPr>
              <w:t>The user attempts to flag the trail or review for inappropriate content</w:t>
            </w:r>
          </w:p>
        </w:tc>
      </w:tr>
      <w:tr w:rsidR="00001BF7" w14:paraId="33E6406E" w14:textId="77777777">
        <w:tc>
          <w:tcPr>
            <w:tcW w:w="2235" w:type="dxa"/>
            <w:shd w:val="clear" w:color="auto" w:fill="auto"/>
            <w:tcMar>
              <w:top w:w="100" w:type="dxa"/>
              <w:left w:w="100" w:type="dxa"/>
              <w:bottom w:w="100" w:type="dxa"/>
              <w:right w:w="100" w:type="dxa"/>
            </w:tcMar>
          </w:tcPr>
          <w:p w14:paraId="427B2A12" w14:textId="77777777" w:rsidR="00001BF7" w:rsidRDefault="00115F48">
            <w:pPr>
              <w:widowControl w:val="0"/>
              <w:spacing w:after="0" w:line="240" w:lineRule="auto"/>
              <w:ind w:left="0"/>
              <w:rPr>
                <w:sz w:val="22"/>
                <w:szCs w:val="22"/>
              </w:rPr>
            </w:pPr>
            <w:r>
              <w:rPr>
                <w:sz w:val="22"/>
                <w:szCs w:val="22"/>
              </w:rPr>
              <w:lastRenderedPageBreak/>
              <w:t>Assumptions</w:t>
            </w:r>
          </w:p>
        </w:tc>
        <w:tc>
          <w:tcPr>
            <w:tcW w:w="7125" w:type="dxa"/>
            <w:shd w:val="clear" w:color="auto" w:fill="auto"/>
            <w:tcMar>
              <w:top w:w="100" w:type="dxa"/>
              <w:left w:w="100" w:type="dxa"/>
              <w:bottom w:w="100" w:type="dxa"/>
              <w:right w:w="100" w:type="dxa"/>
            </w:tcMar>
          </w:tcPr>
          <w:p w14:paraId="0A09C564" w14:textId="77777777" w:rsidR="00001BF7" w:rsidRDefault="00115F48">
            <w:pPr>
              <w:widowControl w:val="0"/>
              <w:spacing w:after="0" w:line="240" w:lineRule="auto"/>
              <w:ind w:left="0"/>
              <w:rPr>
                <w:sz w:val="22"/>
                <w:szCs w:val="22"/>
              </w:rPr>
            </w:pPr>
            <w:r>
              <w:rPr>
                <w:sz w:val="22"/>
                <w:szCs w:val="22"/>
              </w:rPr>
              <w:t>The user has been to and experienced the trail</w:t>
            </w:r>
          </w:p>
        </w:tc>
      </w:tr>
      <w:tr w:rsidR="00001BF7" w14:paraId="3D99DE9C" w14:textId="77777777">
        <w:trPr>
          <w:trHeight w:val="419"/>
        </w:trPr>
        <w:tc>
          <w:tcPr>
            <w:tcW w:w="2235" w:type="dxa"/>
            <w:shd w:val="clear" w:color="auto" w:fill="auto"/>
            <w:tcMar>
              <w:top w:w="100" w:type="dxa"/>
              <w:left w:w="100" w:type="dxa"/>
              <w:bottom w:w="100" w:type="dxa"/>
              <w:right w:w="100" w:type="dxa"/>
            </w:tcMar>
          </w:tcPr>
          <w:p w14:paraId="23429128"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4BC7732A" w14:textId="77777777" w:rsidR="00001BF7" w:rsidRDefault="00115F48">
            <w:pPr>
              <w:spacing w:after="0" w:line="240" w:lineRule="auto"/>
              <w:ind w:left="0"/>
              <w:rPr>
                <w:sz w:val="22"/>
                <w:szCs w:val="22"/>
              </w:rPr>
            </w:pPr>
            <w:hyperlink r:id="rId123" w:anchor="heading=h.6o0fo4387r79">
              <w:r>
                <w:rPr>
                  <w:color w:val="1155CC"/>
                  <w:sz w:val="22"/>
                  <w:szCs w:val="22"/>
                  <w:u w:val="single"/>
                </w:rPr>
                <w:t>SRS 3.2.3</w:t>
              </w:r>
            </w:hyperlink>
          </w:p>
        </w:tc>
      </w:tr>
      <w:tr w:rsidR="00001BF7" w14:paraId="3D94FB97" w14:textId="77777777">
        <w:trPr>
          <w:trHeight w:val="419"/>
        </w:trPr>
        <w:tc>
          <w:tcPr>
            <w:tcW w:w="2235" w:type="dxa"/>
            <w:shd w:val="clear" w:color="auto" w:fill="auto"/>
            <w:tcMar>
              <w:top w:w="100" w:type="dxa"/>
              <w:left w:w="100" w:type="dxa"/>
              <w:bottom w:w="100" w:type="dxa"/>
              <w:right w:w="100" w:type="dxa"/>
            </w:tcMar>
          </w:tcPr>
          <w:p w14:paraId="52FDE408"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7121ED2E" w14:textId="77777777" w:rsidR="00001BF7" w:rsidRDefault="00115F48">
            <w:pPr>
              <w:spacing w:after="0" w:line="240" w:lineRule="auto"/>
              <w:ind w:left="0"/>
              <w:rPr>
                <w:sz w:val="22"/>
                <w:szCs w:val="22"/>
              </w:rPr>
            </w:pPr>
            <w:hyperlink r:id="rId124" w:anchor="heading=h.odc9jc">
              <w:r>
                <w:rPr>
                  <w:color w:val="1155CC"/>
                  <w:sz w:val="22"/>
                  <w:szCs w:val="22"/>
                  <w:u w:val="single"/>
                </w:rPr>
                <w:t>SDD 5.4.3</w:t>
              </w:r>
            </w:hyperlink>
            <w:r>
              <w:rPr>
                <w:sz w:val="22"/>
                <w:szCs w:val="22"/>
              </w:rPr>
              <w:t xml:space="preserve">, </w:t>
            </w:r>
            <w:hyperlink r:id="rId125" w:anchor="heading=h.2f3j2rp">
              <w:r>
                <w:rPr>
                  <w:color w:val="1155CC"/>
                  <w:sz w:val="22"/>
                  <w:szCs w:val="22"/>
                  <w:u w:val="single"/>
                </w:rPr>
                <w:t>SDD 5.8.4</w:t>
              </w:r>
            </w:hyperlink>
            <w:r>
              <w:rPr>
                <w:sz w:val="22"/>
                <w:szCs w:val="22"/>
              </w:rPr>
              <w:t xml:space="preserve">, </w:t>
            </w:r>
            <w:hyperlink r:id="rId126" w:anchor="heading=h.4ddeoix">
              <w:r>
                <w:rPr>
                  <w:color w:val="1155CC"/>
                  <w:sz w:val="22"/>
                  <w:szCs w:val="22"/>
                  <w:u w:val="single"/>
                </w:rPr>
                <w:t>SDD 5.9.3</w:t>
              </w:r>
            </w:hyperlink>
          </w:p>
        </w:tc>
      </w:tr>
    </w:tbl>
    <w:p w14:paraId="1784AFB1" w14:textId="77777777" w:rsidR="00001BF7" w:rsidRDefault="00001BF7">
      <w:pPr>
        <w:pStyle w:val="Heading5"/>
        <w:ind w:left="0"/>
      </w:pPr>
      <w:bookmarkStart w:id="92" w:name="_lnn1osxik1ac" w:colFirst="0" w:colLast="0"/>
      <w:bookmarkEnd w:id="92"/>
    </w:p>
    <w:p w14:paraId="5854D8FD" w14:textId="77777777" w:rsidR="00001BF7" w:rsidRDefault="00115F48">
      <w:pPr>
        <w:pStyle w:val="Heading3"/>
      </w:pPr>
      <w:bookmarkStart w:id="93" w:name="searfbue6lm3" w:colFirst="0" w:colLast="0"/>
      <w:bookmarkStart w:id="94" w:name="_16y6ehtycio0" w:colFirst="0" w:colLast="0"/>
      <w:bookmarkEnd w:id="93"/>
      <w:bookmarkEnd w:id="94"/>
      <w:r>
        <w:t>5.2.22 Trail safety</w:t>
      </w:r>
    </w:p>
    <w:tbl>
      <w:tblPr>
        <w:tblStyle w:val="affd"/>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2DE6AC4D" w14:textId="77777777">
        <w:trPr>
          <w:trHeight w:val="1548"/>
        </w:trPr>
        <w:tc>
          <w:tcPr>
            <w:tcW w:w="10170" w:type="dxa"/>
            <w:shd w:val="clear" w:color="auto" w:fill="auto"/>
            <w:tcMar>
              <w:top w:w="100" w:type="dxa"/>
              <w:left w:w="100" w:type="dxa"/>
              <w:bottom w:w="100" w:type="dxa"/>
              <w:right w:w="100" w:type="dxa"/>
            </w:tcMar>
          </w:tcPr>
          <w:p w14:paraId="4A154AE2" w14:textId="77777777" w:rsidR="00001BF7" w:rsidRDefault="00115F48">
            <w:pPr>
              <w:jc w:val="center"/>
            </w:pPr>
            <w:r>
              <w:rPr>
                <w:noProof/>
              </w:rPr>
              <w:drawing>
                <wp:inline distT="114300" distB="114300" distL="114300" distR="114300" wp14:anchorId="3F97BEBB" wp14:editId="3B7CEA92">
                  <wp:extent cx="4062413" cy="4426988"/>
                  <wp:effectExtent l="0" t="0" r="0" b="0"/>
                  <wp:docPr id="10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7"/>
                          <a:srcRect/>
                          <a:stretch>
                            <a:fillRect/>
                          </a:stretch>
                        </pic:blipFill>
                        <pic:spPr>
                          <a:xfrm>
                            <a:off x="0" y="0"/>
                            <a:ext cx="4062413" cy="4426988"/>
                          </a:xfrm>
                          <a:prstGeom prst="rect">
                            <a:avLst/>
                          </a:prstGeom>
                          <a:ln/>
                        </pic:spPr>
                      </pic:pic>
                    </a:graphicData>
                  </a:graphic>
                </wp:inline>
              </w:drawing>
            </w:r>
          </w:p>
        </w:tc>
      </w:tr>
      <w:tr w:rsidR="00001BF7" w14:paraId="38BCAF4F" w14:textId="77777777">
        <w:tc>
          <w:tcPr>
            <w:tcW w:w="10170" w:type="dxa"/>
            <w:shd w:val="clear" w:color="auto" w:fill="auto"/>
            <w:tcMar>
              <w:top w:w="100" w:type="dxa"/>
              <w:left w:w="100" w:type="dxa"/>
              <w:bottom w:w="100" w:type="dxa"/>
              <w:right w:w="100" w:type="dxa"/>
            </w:tcMar>
          </w:tcPr>
          <w:p w14:paraId="056CC48B" w14:textId="77777777" w:rsidR="00001BF7" w:rsidRDefault="00115F48">
            <w:pPr>
              <w:widowControl w:val="0"/>
              <w:spacing w:after="0" w:line="240" w:lineRule="auto"/>
              <w:ind w:left="0"/>
              <w:rPr>
                <w:i/>
              </w:rPr>
            </w:pPr>
            <w:bookmarkStart w:id="95" w:name="vqzjkbgkhrzo" w:colFirst="0" w:colLast="0"/>
            <w:bookmarkEnd w:id="95"/>
            <w:r>
              <w:rPr>
                <w:i/>
              </w:rPr>
              <w:t>Figure 5.2.22.1 Trail Safety Diagram</w:t>
            </w:r>
          </w:p>
        </w:tc>
      </w:tr>
    </w:tbl>
    <w:p w14:paraId="399E46FC" w14:textId="77777777" w:rsidR="00001BF7" w:rsidRDefault="00001BF7">
      <w:pPr>
        <w:jc w:val="center"/>
        <w:rPr>
          <w:i/>
          <w:sz w:val="30"/>
          <w:szCs w:val="30"/>
        </w:rPr>
      </w:pPr>
    </w:p>
    <w:tbl>
      <w:tblPr>
        <w:tblStyle w:val="affe"/>
        <w:tblW w:w="93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557CC69F" w14:textId="77777777">
        <w:tc>
          <w:tcPr>
            <w:tcW w:w="2235" w:type="dxa"/>
            <w:shd w:val="clear" w:color="auto" w:fill="auto"/>
            <w:tcMar>
              <w:top w:w="100" w:type="dxa"/>
              <w:left w:w="100" w:type="dxa"/>
              <w:bottom w:w="100" w:type="dxa"/>
              <w:right w:w="100" w:type="dxa"/>
            </w:tcMar>
          </w:tcPr>
          <w:p w14:paraId="081610DC"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51917D32" w14:textId="77777777" w:rsidR="00001BF7" w:rsidRDefault="00115F48">
            <w:pPr>
              <w:widowControl w:val="0"/>
              <w:spacing w:after="0" w:line="240" w:lineRule="auto"/>
              <w:ind w:left="0"/>
              <w:rPr>
                <w:sz w:val="22"/>
                <w:szCs w:val="22"/>
              </w:rPr>
            </w:pPr>
            <w:r>
              <w:rPr>
                <w:sz w:val="22"/>
                <w:szCs w:val="22"/>
              </w:rPr>
              <w:t>Functionality to view safety rules and guidelines unique to a particular trail as well as general hiking/camping safety/rules.</w:t>
            </w:r>
          </w:p>
        </w:tc>
      </w:tr>
      <w:tr w:rsidR="00001BF7" w14:paraId="0F9447D5" w14:textId="77777777">
        <w:tc>
          <w:tcPr>
            <w:tcW w:w="2235" w:type="dxa"/>
            <w:shd w:val="clear" w:color="auto" w:fill="auto"/>
            <w:tcMar>
              <w:top w:w="100" w:type="dxa"/>
              <w:left w:w="100" w:type="dxa"/>
              <w:bottom w:w="100" w:type="dxa"/>
              <w:right w:w="100" w:type="dxa"/>
            </w:tcMar>
          </w:tcPr>
          <w:p w14:paraId="2EDCAB56" w14:textId="77777777" w:rsidR="00001BF7" w:rsidRDefault="00115F48">
            <w:pPr>
              <w:widowControl w:val="0"/>
              <w:spacing w:after="0" w:line="240" w:lineRule="auto"/>
              <w:ind w:left="0"/>
              <w:rPr>
                <w:sz w:val="22"/>
                <w:szCs w:val="22"/>
              </w:rPr>
            </w:pPr>
            <w:r>
              <w:rPr>
                <w:sz w:val="22"/>
                <w:szCs w:val="22"/>
              </w:rPr>
              <w:lastRenderedPageBreak/>
              <w:t>Actor</w:t>
            </w:r>
          </w:p>
        </w:tc>
        <w:tc>
          <w:tcPr>
            <w:tcW w:w="7125" w:type="dxa"/>
            <w:shd w:val="clear" w:color="auto" w:fill="auto"/>
            <w:tcMar>
              <w:top w:w="100" w:type="dxa"/>
              <w:left w:w="100" w:type="dxa"/>
              <w:bottom w:w="100" w:type="dxa"/>
              <w:right w:w="100" w:type="dxa"/>
            </w:tcMar>
          </w:tcPr>
          <w:p w14:paraId="62A5D975" w14:textId="77777777" w:rsidR="00001BF7" w:rsidRDefault="00115F48">
            <w:pPr>
              <w:widowControl w:val="0"/>
              <w:spacing w:after="0" w:line="240" w:lineRule="auto"/>
              <w:ind w:left="0"/>
              <w:rPr>
                <w:sz w:val="22"/>
                <w:szCs w:val="22"/>
              </w:rPr>
            </w:pPr>
            <w:r>
              <w:rPr>
                <w:sz w:val="22"/>
                <w:szCs w:val="22"/>
              </w:rPr>
              <w:t>User, Other Hikers, Emergency Contact, Search and Rescue</w:t>
            </w:r>
          </w:p>
        </w:tc>
      </w:tr>
      <w:tr w:rsidR="00001BF7" w14:paraId="026BFCEE" w14:textId="77777777">
        <w:tc>
          <w:tcPr>
            <w:tcW w:w="2235" w:type="dxa"/>
            <w:shd w:val="clear" w:color="auto" w:fill="auto"/>
            <w:tcMar>
              <w:top w:w="100" w:type="dxa"/>
              <w:left w:w="100" w:type="dxa"/>
              <w:bottom w:w="100" w:type="dxa"/>
              <w:right w:w="100" w:type="dxa"/>
            </w:tcMar>
          </w:tcPr>
          <w:p w14:paraId="46946030"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453AF8EA" w14:textId="77777777" w:rsidR="00001BF7" w:rsidRDefault="00115F48">
            <w:pPr>
              <w:widowControl w:val="0"/>
              <w:spacing w:after="0" w:line="240" w:lineRule="auto"/>
              <w:ind w:left="0"/>
              <w:rPr>
                <w:sz w:val="22"/>
                <w:szCs w:val="22"/>
              </w:rPr>
            </w:pPr>
            <w:r>
              <w:rPr>
                <w:sz w:val="22"/>
                <w:szCs w:val="22"/>
              </w:rPr>
              <w:t>The user attempts to view trail safety information</w:t>
            </w:r>
          </w:p>
        </w:tc>
      </w:tr>
      <w:tr w:rsidR="00001BF7" w14:paraId="44D128D0" w14:textId="77777777">
        <w:tc>
          <w:tcPr>
            <w:tcW w:w="2235" w:type="dxa"/>
            <w:shd w:val="clear" w:color="auto" w:fill="auto"/>
            <w:tcMar>
              <w:top w:w="100" w:type="dxa"/>
              <w:left w:w="100" w:type="dxa"/>
              <w:bottom w:w="100" w:type="dxa"/>
              <w:right w:w="100" w:type="dxa"/>
            </w:tcMar>
          </w:tcPr>
          <w:p w14:paraId="03D2FABA" w14:textId="77777777" w:rsidR="00001BF7" w:rsidRDefault="00115F48">
            <w:pPr>
              <w:widowControl w:val="0"/>
              <w:spacing w:after="0" w:line="240" w:lineRule="auto"/>
              <w:ind w:left="0"/>
              <w:rPr>
                <w:sz w:val="22"/>
                <w:szCs w:val="22"/>
              </w:rPr>
            </w:pPr>
            <w:r>
              <w:rPr>
                <w:sz w:val="22"/>
                <w:szCs w:val="22"/>
              </w:rPr>
              <w:t>Alternate Scenario</w:t>
            </w:r>
          </w:p>
        </w:tc>
        <w:tc>
          <w:tcPr>
            <w:tcW w:w="7125" w:type="dxa"/>
            <w:shd w:val="clear" w:color="auto" w:fill="auto"/>
            <w:tcMar>
              <w:top w:w="100" w:type="dxa"/>
              <w:left w:w="100" w:type="dxa"/>
              <w:bottom w:w="100" w:type="dxa"/>
              <w:right w:w="100" w:type="dxa"/>
            </w:tcMar>
          </w:tcPr>
          <w:p w14:paraId="4FE950E4" w14:textId="77777777" w:rsidR="00001BF7" w:rsidRDefault="00115F48">
            <w:pPr>
              <w:widowControl w:val="0"/>
              <w:spacing w:after="0" w:line="240" w:lineRule="auto"/>
              <w:ind w:left="0"/>
              <w:rPr>
                <w:sz w:val="22"/>
                <w:szCs w:val="22"/>
              </w:rPr>
            </w:pPr>
            <w:r>
              <w:rPr>
                <w:sz w:val="22"/>
                <w:szCs w:val="22"/>
              </w:rPr>
              <w:t>The user attempts to report emergency information or wild animal activity</w:t>
            </w:r>
          </w:p>
        </w:tc>
      </w:tr>
      <w:tr w:rsidR="00001BF7" w14:paraId="10C58FC1" w14:textId="77777777">
        <w:tc>
          <w:tcPr>
            <w:tcW w:w="2235" w:type="dxa"/>
            <w:shd w:val="clear" w:color="auto" w:fill="auto"/>
            <w:tcMar>
              <w:top w:w="100" w:type="dxa"/>
              <w:left w:w="100" w:type="dxa"/>
              <w:bottom w:w="100" w:type="dxa"/>
              <w:right w:w="100" w:type="dxa"/>
            </w:tcMar>
          </w:tcPr>
          <w:p w14:paraId="271796FF" w14:textId="77777777" w:rsidR="00001BF7" w:rsidRDefault="00115F48">
            <w:pPr>
              <w:widowControl w:val="0"/>
              <w:spacing w:after="0" w:line="240" w:lineRule="auto"/>
              <w:ind w:left="0"/>
              <w:rPr>
                <w:sz w:val="22"/>
                <w:szCs w:val="22"/>
              </w:rPr>
            </w:pPr>
            <w:r>
              <w:rPr>
                <w:sz w:val="22"/>
                <w:szCs w:val="22"/>
              </w:rPr>
              <w:t>Pre-Conditions</w:t>
            </w:r>
          </w:p>
        </w:tc>
        <w:tc>
          <w:tcPr>
            <w:tcW w:w="7125" w:type="dxa"/>
            <w:shd w:val="clear" w:color="auto" w:fill="auto"/>
            <w:tcMar>
              <w:top w:w="100" w:type="dxa"/>
              <w:left w:w="100" w:type="dxa"/>
              <w:bottom w:w="100" w:type="dxa"/>
              <w:right w:w="100" w:type="dxa"/>
            </w:tcMar>
          </w:tcPr>
          <w:p w14:paraId="4F086989" w14:textId="77777777" w:rsidR="00001BF7" w:rsidRDefault="00115F48">
            <w:pPr>
              <w:widowControl w:val="0"/>
              <w:spacing w:after="0" w:line="240" w:lineRule="auto"/>
              <w:ind w:left="0"/>
              <w:rPr>
                <w:sz w:val="22"/>
                <w:szCs w:val="22"/>
              </w:rPr>
            </w:pPr>
            <w:r>
              <w:rPr>
                <w:sz w:val="22"/>
                <w:szCs w:val="22"/>
              </w:rPr>
              <w:t>The user has location services enabled</w:t>
            </w:r>
          </w:p>
        </w:tc>
      </w:tr>
      <w:tr w:rsidR="00001BF7" w14:paraId="5024F562" w14:textId="77777777">
        <w:tc>
          <w:tcPr>
            <w:tcW w:w="2235" w:type="dxa"/>
            <w:shd w:val="clear" w:color="auto" w:fill="auto"/>
            <w:tcMar>
              <w:top w:w="100" w:type="dxa"/>
              <w:left w:w="100" w:type="dxa"/>
              <w:bottom w:w="100" w:type="dxa"/>
              <w:right w:w="100" w:type="dxa"/>
            </w:tcMar>
          </w:tcPr>
          <w:p w14:paraId="06289092"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5D3EE005" w14:textId="77777777" w:rsidR="00001BF7" w:rsidRDefault="00115F48">
            <w:pPr>
              <w:spacing w:after="0" w:line="240" w:lineRule="auto"/>
              <w:ind w:left="0"/>
              <w:rPr>
                <w:sz w:val="22"/>
                <w:szCs w:val="22"/>
              </w:rPr>
            </w:pPr>
            <w:hyperlink r:id="rId128" w:anchor="heading=h.6o0fo4387r79">
              <w:r>
                <w:rPr>
                  <w:color w:val="1155CC"/>
                  <w:sz w:val="22"/>
                  <w:szCs w:val="22"/>
                  <w:u w:val="single"/>
                </w:rPr>
                <w:t>SRS 3.2.4</w:t>
              </w:r>
            </w:hyperlink>
          </w:p>
        </w:tc>
      </w:tr>
      <w:tr w:rsidR="00001BF7" w14:paraId="336B8053" w14:textId="77777777">
        <w:tc>
          <w:tcPr>
            <w:tcW w:w="2235" w:type="dxa"/>
            <w:shd w:val="clear" w:color="auto" w:fill="auto"/>
            <w:tcMar>
              <w:top w:w="100" w:type="dxa"/>
              <w:left w:w="100" w:type="dxa"/>
              <w:bottom w:w="100" w:type="dxa"/>
              <w:right w:w="100" w:type="dxa"/>
            </w:tcMar>
          </w:tcPr>
          <w:p w14:paraId="34E69B13"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0DD80604" w14:textId="77777777" w:rsidR="00001BF7" w:rsidRDefault="00115F48">
            <w:pPr>
              <w:spacing w:after="0" w:line="240" w:lineRule="auto"/>
              <w:ind w:left="0"/>
              <w:rPr>
                <w:sz w:val="22"/>
                <w:szCs w:val="22"/>
              </w:rPr>
            </w:pPr>
            <w:hyperlink r:id="rId129" w:anchor="heading=h.2i9l8ns">
              <w:r>
                <w:rPr>
                  <w:color w:val="1155CC"/>
                  <w:sz w:val="22"/>
                  <w:szCs w:val="22"/>
                  <w:u w:val="single"/>
                </w:rPr>
                <w:t>SDD 5.5.2.5</w:t>
              </w:r>
            </w:hyperlink>
            <w:r>
              <w:rPr>
                <w:sz w:val="22"/>
                <w:szCs w:val="22"/>
              </w:rPr>
              <w:t xml:space="preserve">, </w:t>
            </w:r>
            <w:hyperlink r:id="rId130" w:anchor="heading=h.3rnmrmc">
              <w:r>
                <w:rPr>
                  <w:color w:val="1155CC"/>
                  <w:sz w:val="22"/>
                  <w:szCs w:val="22"/>
                  <w:u w:val="single"/>
                </w:rPr>
                <w:t>SDD 5.10.2</w:t>
              </w:r>
            </w:hyperlink>
          </w:p>
        </w:tc>
      </w:tr>
    </w:tbl>
    <w:p w14:paraId="3E26C4D2" w14:textId="77777777" w:rsidR="00001BF7" w:rsidRDefault="00001BF7">
      <w:pPr>
        <w:pStyle w:val="Heading5"/>
        <w:ind w:left="0"/>
      </w:pPr>
      <w:bookmarkStart w:id="96" w:name="_fbtj936n4fnz" w:colFirst="0" w:colLast="0"/>
      <w:bookmarkEnd w:id="96"/>
    </w:p>
    <w:p w14:paraId="70598FDE" w14:textId="77777777" w:rsidR="00001BF7" w:rsidRDefault="00115F48">
      <w:pPr>
        <w:pStyle w:val="Heading3"/>
      </w:pPr>
      <w:bookmarkStart w:id="97" w:name="dvacas20zouv" w:colFirst="0" w:colLast="0"/>
      <w:bookmarkStart w:id="98" w:name="_djaitxjlz6dc" w:colFirst="0" w:colLast="0"/>
      <w:bookmarkEnd w:id="97"/>
      <w:bookmarkEnd w:id="98"/>
      <w:r>
        <w:t>5.2.23 Trail Search</w:t>
      </w:r>
    </w:p>
    <w:tbl>
      <w:tblPr>
        <w:tblStyle w:val="afff"/>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5B85FF92" w14:textId="77777777">
        <w:trPr>
          <w:trHeight w:val="1548"/>
        </w:trPr>
        <w:tc>
          <w:tcPr>
            <w:tcW w:w="10170" w:type="dxa"/>
            <w:shd w:val="clear" w:color="auto" w:fill="auto"/>
            <w:tcMar>
              <w:top w:w="100" w:type="dxa"/>
              <w:left w:w="100" w:type="dxa"/>
              <w:bottom w:w="100" w:type="dxa"/>
              <w:right w:w="100" w:type="dxa"/>
            </w:tcMar>
          </w:tcPr>
          <w:p w14:paraId="36F120D9" w14:textId="77777777" w:rsidR="00001BF7" w:rsidRDefault="00115F48">
            <w:pPr>
              <w:jc w:val="center"/>
            </w:pPr>
            <w:r>
              <w:rPr>
                <w:noProof/>
              </w:rPr>
              <w:drawing>
                <wp:inline distT="114300" distB="114300" distL="114300" distR="114300" wp14:anchorId="423FA653" wp14:editId="1EDC9C57">
                  <wp:extent cx="3067050" cy="945029"/>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1"/>
                          <a:srcRect/>
                          <a:stretch>
                            <a:fillRect/>
                          </a:stretch>
                        </pic:blipFill>
                        <pic:spPr>
                          <a:xfrm>
                            <a:off x="0" y="0"/>
                            <a:ext cx="3067050" cy="945029"/>
                          </a:xfrm>
                          <a:prstGeom prst="rect">
                            <a:avLst/>
                          </a:prstGeom>
                          <a:ln/>
                        </pic:spPr>
                      </pic:pic>
                    </a:graphicData>
                  </a:graphic>
                </wp:inline>
              </w:drawing>
            </w:r>
          </w:p>
        </w:tc>
      </w:tr>
      <w:tr w:rsidR="00001BF7" w14:paraId="28AF749C" w14:textId="77777777">
        <w:tc>
          <w:tcPr>
            <w:tcW w:w="10170" w:type="dxa"/>
            <w:shd w:val="clear" w:color="auto" w:fill="auto"/>
            <w:tcMar>
              <w:top w:w="100" w:type="dxa"/>
              <w:left w:w="100" w:type="dxa"/>
              <w:bottom w:w="100" w:type="dxa"/>
              <w:right w:w="100" w:type="dxa"/>
            </w:tcMar>
          </w:tcPr>
          <w:p w14:paraId="3EAA5C9B" w14:textId="77777777" w:rsidR="00001BF7" w:rsidRDefault="00115F48">
            <w:pPr>
              <w:widowControl w:val="0"/>
              <w:spacing w:after="0" w:line="240" w:lineRule="auto"/>
              <w:ind w:left="0"/>
              <w:rPr>
                <w:i/>
              </w:rPr>
            </w:pPr>
            <w:bookmarkStart w:id="99" w:name="8f1lubeh7foq" w:colFirst="0" w:colLast="0"/>
            <w:bookmarkEnd w:id="99"/>
            <w:r>
              <w:rPr>
                <w:i/>
              </w:rPr>
              <w:t>Figure 5.2.23.1 Trail Search Diagram</w:t>
            </w:r>
          </w:p>
        </w:tc>
      </w:tr>
    </w:tbl>
    <w:p w14:paraId="6E195764" w14:textId="77777777" w:rsidR="00001BF7" w:rsidRDefault="00001BF7">
      <w:pPr>
        <w:keepNext/>
        <w:keepLines/>
        <w:spacing w:after="0" w:line="240" w:lineRule="auto"/>
        <w:ind w:left="0"/>
        <w:rPr>
          <w:i/>
          <w:sz w:val="30"/>
          <w:szCs w:val="30"/>
        </w:rPr>
      </w:pPr>
    </w:p>
    <w:p w14:paraId="5D3A858C" w14:textId="77777777" w:rsidR="00001BF7" w:rsidRDefault="00001BF7">
      <w:pPr>
        <w:keepNext/>
        <w:keepLines/>
        <w:spacing w:after="0" w:line="240" w:lineRule="auto"/>
        <w:ind w:left="0"/>
        <w:rPr>
          <w:i/>
          <w:sz w:val="30"/>
          <w:szCs w:val="30"/>
        </w:rPr>
      </w:pPr>
    </w:p>
    <w:tbl>
      <w:tblPr>
        <w:tblStyle w:val="afff0"/>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0A87AA7D" w14:textId="77777777">
        <w:trPr>
          <w:jc w:val="center"/>
        </w:trPr>
        <w:tc>
          <w:tcPr>
            <w:tcW w:w="2235" w:type="dxa"/>
            <w:shd w:val="clear" w:color="auto" w:fill="auto"/>
            <w:tcMar>
              <w:top w:w="100" w:type="dxa"/>
              <w:left w:w="100" w:type="dxa"/>
              <w:bottom w:w="100" w:type="dxa"/>
              <w:right w:w="100" w:type="dxa"/>
            </w:tcMar>
          </w:tcPr>
          <w:p w14:paraId="29222D31"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1F2C88C5" w14:textId="77777777" w:rsidR="00001BF7" w:rsidRDefault="00115F48">
            <w:pPr>
              <w:widowControl w:val="0"/>
              <w:spacing w:after="0" w:line="240" w:lineRule="auto"/>
              <w:ind w:left="0"/>
              <w:rPr>
                <w:sz w:val="22"/>
                <w:szCs w:val="22"/>
              </w:rPr>
            </w:pPr>
            <w:r>
              <w:rPr>
                <w:sz w:val="22"/>
                <w:szCs w:val="22"/>
              </w:rPr>
              <w:t>Ability of the app to search for trails</w:t>
            </w:r>
          </w:p>
        </w:tc>
      </w:tr>
      <w:tr w:rsidR="00001BF7" w14:paraId="6044725D" w14:textId="77777777">
        <w:trPr>
          <w:jc w:val="center"/>
        </w:trPr>
        <w:tc>
          <w:tcPr>
            <w:tcW w:w="2235" w:type="dxa"/>
            <w:shd w:val="clear" w:color="auto" w:fill="auto"/>
            <w:tcMar>
              <w:top w:w="100" w:type="dxa"/>
              <w:left w:w="100" w:type="dxa"/>
              <w:bottom w:w="100" w:type="dxa"/>
              <w:right w:w="100" w:type="dxa"/>
            </w:tcMar>
          </w:tcPr>
          <w:p w14:paraId="11A42460"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61143BBB" w14:textId="77777777" w:rsidR="00001BF7" w:rsidRDefault="00115F48">
            <w:pPr>
              <w:widowControl w:val="0"/>
              <w:spacing w:after="0" w:line="240" w:lineRule="auto"/>
              <w:ind w:left="0"/>
              <w:rPr>
                <w:sz w:val="22"/>
                <w:szCs w:val="22"/>
              </w:rPr>
            </w:pPr>
            <w:r>
              <w:rPr>
                <w:sz w:val="22"/>
                <w:szCs w:val="22"/>
              </w:rPr>
              <w:t>User</w:t>
            </w:r>
          </w:p>
        </w:tc>
      </w:tr>
      <w:tr w:rsidR="00001BF7" w14:paraId="68D845C7" w14:textId="77777777">
        <w:trPr>
          <w:jc w:val="center"/>
        </w:trPr>
        <w:tc>
          <w:tcPr>
            <w:tcW w:w="2235" w:type="dxa"/>
            <w:shd w:val="clear" w:color="auto" w:fill="auto"/>
            <w:tcMar>
              <w:top w:w="100" w:type="dxa"/>
              <w:left w:w="100" w:type="dxa"/>
              <w:bottom w:w="100" w:type="dxa"/>
              <w:right w:w="100" w:type="dxa"/>
            </w:tcMar>
          </w:tcPr>
          <w:p w14:paraId="3CE4362C"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19FF0E67" w14:textId="77777777" w:rsidR="00001BF7" w:rsidRDefault="00115F48">
            <w:pPr>
              <w:widowControl w:val="0"/>
              <w:spacing w:after="0" w:line="240" w:lineRule="auto"/>
              <w:ind w:left="0"/>
              <w:rPr>
                <w:sz w:val="22"/>
                <w:szCs w:val="22"/>
              </w:rPr>
            </w:pPr>
            <w:r>
              <w:rPr>
                <w:sz w:val="22"/>
                <w:szCs w:val="22"/>
              </w:rPr>
              <w:t>The user types in a place or hike to find a hike around them</w:t>
            </w:r>
          </w:p>
        </w:tc>
      </w:tr>
      <w:tr w:rsidR="00001BF7" w14:paraId="26DE22F3" w14:textId="77777777">
        <w:trPr>
          <w:jc w:val="center"/>
        </w:trPr>
        <w:tc>
          <w:tcPr>
            <w:tcW w:w="2235" w:type="dxa"/>
            <w:shd w:val="clear" w:color="auto" w:fill="auto"/>
            <w:tcMar>
              <w:top w:w="100" w:type="dxa"/>
              <w:left w:w="100" w:type="dxa"/>
              <w:bottom w:w="100" w:type="dxa"/>
              <w:right w:w="100" w:type="dxa"/>
            </w:tcMar>
          </w:tcPr>
          <w:p w14:paraId="4BF9E49E" w14:textId="77777777" w:rsidR="00001BF7" w:rsidRDefault="00115F48">
            <w:pPr>
              <w:widowControl w:val="0"/>
              <w:spacing w:after="0" w:line="240" w:lineRule="auto"/>
              <w:ind w:left="0"/>
              <w:rPr>
                <w:sz w:val="22"/>
                <w:szCs w:val="22"/>
              </w:rPr>
            </w:pPr>
            <w:r>
              <w:rPr>
                <w:sz w:val="22"/>
                <w:szCs w:val="22"/>
              </w:rPr>
              <w:t>Pre-Conditions</w:t>
            </w:r>
          </w:p>
        </w:tc>
        <w:tc>
          <w:tcPr>
            <w:tcW w:w="7125" w:type="dxa"/>
            <w:shd w:val="clear" w:color="auto" w:fill="auto"/>
            <w:tcMar>
              <w:top w:w="100" w:type="dxa"/>
              <w:left w:w="100" w:type="dxa"/>
              <w:bottom w:w="100" w:type="dxa"/>
              <w:right w:w="100" w:type="dxa"/>
            </w:tcMar>
          </w:tcPr>
          <w:p w14:paraId="4CC46EDE" w14:textId="77777777" w:rsidR="00001BF7" w:rsidRDefault="00115F48">
            <w:pPr>
              <w:widowControl w:val="0"/>
              <w:spacing w:after="0" w:line="240" w:lineRule="auto"/>
              <w:ind w:left="0"/>
              <w:rPr>
                <w:sz w:val="22"/>
                <w:szCs w:val="22"/>
              </w:rPr>
            </w:pPr>
            <w:r>
              <w:rPr>
                <w:sz w:val="22"/>
                <w:szCs w:val="22"/>
              </w:rPr>
              <w:t>The user is connected to the internet and the app database</w:t>
            </w:r>
          </w:p>
        </w:tc>
      </w:tr>
      <w:tr w:rsidR="00001BF7" w14:paraId="5414C12D" w14:textId="77777777">
        <w:trPr>
          <w:jc w:val="center"/>
        </w:trPr>
        <w:tc>
          <w:tcPr>
            <w:tcW w:w="2235" w:type="dxa"/>
            <w:shd w:val="clear" w:color="auto" w:fill="auto"/>
            <w:tcMar>
              <w:top w:w="100" w:type="dxa"/>
              <w:left w:w="100" w:type="dxa"/>
              <w:bottom w:w="100" w:type="dxa"/>
              <w:right w:w="100" w:type="dxa"/>
            </w:tcMar>
          </w:tcPr>
          <w:p w14:paraId="32EF9820"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2CABC0EB" w14:textId="77777777" w:rsidR="00001BF7" w:rsidRDefault="00115F48">
            <w:pPr>
              <w:widowControl w:val="0"/>
              <w:spacing w:after="0" w:line="240" w:lineRule="auto"/>
              <w:ind w:left="0"/>
              <w:rPr>
                <w:sz w:val="22"/>
                <w:szCs w:val="22"/>
              </w:rPr>
            </w:pPr>
            <w:hyperlink r:id="rId132" w:anchor="heading=h.6o0fo4387r79">
              <w:r>
                <w:rPr>
                  <w:color w:val="1155CC"/>
                  <w:sz w:val="22"/>
                  <w:szCs w:val="22"/>
                  <w:u w:val="single"/>
                </w:rPr>
                <w:t>SRS 3.2.5</w:t>
              </w:r>
            </w:hyperlink>
            <w:r>
              <w:rPr>
                <w:sz w:val="22"/>
                <w:szCs w:val="22"/>
              </w:rPr>
              <w:t xml:space="preserve">, </w:t>
            </w:r>
            <w:hyperlink r:id="rId133" w:anchor="heading=h.6o0fo4387r79">
              <w:r>
                <w:rPr>
                  <w:color w:val="1155CC"/>
                  <w:sz w:val="22"/>
                  <w:szCs w:val="22"/>
                  <w:u w:val="single"/>
                </w:rPr>
                <w:t>SRS 3.4.5</w:t>
              </w:r>
            </w:hyperlink>
          </w:p>
        </w:tc>
      </w:tr>
      <w:tr w:rsidR="00001BF7" w14:paraId="73BE7643" w14:textId="77777777">
        <w:trPr>
          <w:jc w:val="center"/>
        </w:trPr>
        <w:tc>
          <w:tcPr>
            <w:tcW w:w="2235" w:type="dxa"/>
            <w:shd w:val="clear" w:color="auto" w:fill="auto"/>
            <w:tcMar>
              <w:top w:w="100" w:type="dxa"/>
              <w:left w:w="100" w:type="dxa"/>
              <w:bottom w:w="100" w:type="dxa"/>
              <w:right w:w="100" w:type="dxa"/>
            </w:tcMar>
          </w:tcPr>
          <w:p w14:paraId="3B43B1F7"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2F0F29AC" w14:textId="77777777" w:rsidR="00001BF7" w:rsidRDefault="00115F48">
            <w:pPr>
              <w:spacing w:after="0" w:line="240" w:lineRule="auto"/>
              <w:ind w:left="0"/>
              <w:rPr>
                <w:sz w:val="22"/>
                <w:szCs w:val="22"/>
              </w:rPr>
            </w:pPr>
            <w:hyperlink r:id="rId134" w:anchor="heading=h.u8tczi">
              <w:r>
                <w:rPr>
                  <w:color w:val="1155CC"/>
                  <w:sz w:val="22"/>
                  <w:szCs w:val="22"/>
                  <w:u w:val="single"/>
                </w:rPr>
                <w:t>SDD 5.8.1.1</w:t>
              </w:r>
            </w:hyperlink>
            <w:r>
              <w:rPr>
                <w:sz w:val="22"/>
                <w:szCs w:val="22"/>
              </w:rPr>
              <w:t xml:space="preserve">, </w:t>
            </w:r>
            <w:hyperlink r:id="rId135" w:anchor="heading=h.26sx1u5">
              <w:r>
                <w:rPr>
                  <w:color w:val="1155CC"/>
                  <w:sz w:val="22"/>
                  <w:szCs w:val="22"/>
                  <w:u w:val="single"/>
                </w:rPr>
                <w:t>SDD 5.10.1.1</w:t>
              </w:r>
            </w:hyperlink>
            <w:r>
              <w:rPr>
                <w:sz w:val="22"/>
                <w:szCs w:val="22"/>
              </w:rPr>
              <w:t xml:space="preserve">, </w:t>
            </w:r>
            <w:hyperlink r:id="rId136" w:anchor="heading=h.452snld">
              <w:r>
                <w:rPr>
                  <w:color w:val="1155CC"/>
                  <w:sz w:val="22"/>
                  <w:szCs w:val="22"/>
                  <w:u w:val="single"/>
                </w:rPr>
                <w:t>SDD 5.11.1.1.5</w:t>
              </w:r>
            </w:hyperlink>
            <w:r>
              <w:rPr>
                <w:sz w:val="22"/>
                <w:szCs w:val="22"/>
              </w:rPr>
              <w:t xml:space="preserve">, </w:t>
            </w:r>
            <w:hyperlink r:id="rId137" w:anchor="heading=h.4a7cimu">
              <w:r>
                <w:rPr>
                  <w:color w:val="1155CC"/>
                  <w:sz w:val="22"/>
                  <w:szCs w:val="22"/>
                  <w:u w:val="single"/>
                </w:rPr>
                <w:t>SDD 5.11</w:t>
              </w:r>
              <w:r>
                <w:rPr>
                  <w:color w:val="1155CC"/>
                  <w:sz w:val="22"/>
                  <w:szCs w:val="22"/>
                  <w:u w:val="single"/>
                </w:rPr>
                <w:t>.2.4</w:t>
              </w:r>
            </w:hyperlink>
            <w:r>
              <w:rPr>
                <w:sz w:val="22"/>
                <w:szCs w:val="22"/>
              </w:rPr>
              <w:t xml:space="preserve">, </w:t>
            </w:r>
            <w:hyperlink r:id="rId138" w:anchor="heading=h.14hx32g">
              <w:r>
                <w:rPr>
                  <w:color w:val="1155CC"/>
                  <w:sz w:val="22"/>
                  <w:szCs w:val="22"/>
                  <w:u w:val="single"/>
                </w:rPr>
                <w:t>SDD 5.12.2</w:t>
              </w:r>
            </w:hyperlink>
            <w:r>
              <w:rPr>
                <w:sz w:val="22"/>
                <w:szCs w:val="22"/>
              </w:rPr>
              <w:t xml:space="preserve">, </w:t>
            </w:r>
            <w:hyperlink r:id="rId139" w:anchor="heading=h.14hx32g">
              <w:r>
                <w:rPr>
                  <w:color w:val="1155CC"/>
                  <w:sz w:val="22"/>
                  <w:szCs w:val="22"/>
                  <w:u w:val="single"/>
                </w:rPr>
                <w:t>SDD 5.</w:t>
              </w:r>
              <w:r>
                <w:rPr>
                  <w:color w:val="1155CC"/>
                  <w:sz w:val="22"/>
                  <w:szCs w:val="22"/>
                  <w:u w:val="single"/>
                </w:rPr>
                <w:t>12.3</w:t>
              </w:r>
            </w:hyperlink>
            <w:r>
              <w:rPr>
                <w:sz w:val="22"/>
                <w:szCs w:val="22"/>
              </w:rPr>
              <w:t xml:space="preserve">, </w:t>
            </w:r>
            <w:hyperlink r:id="rId140" w:anchor="heading=h.23muvy2">
              <w:r>
                <w:rPr>
                  <w:color w:val="1155CC"/>
                  <w:sz w:val="22"/>
                  <w:szCs w:val="22"/>
                  <w:u w:val="single"/>
                </w:rPr>
                <w:t>SDD 5.13.1</w:t>
              </w:r>
            </w:hyperlink>
          </w:p>
        </w:tc>
      </w:tr>
    </w:tbl>
    <w:p w14:paraId="6CCBCCD1" w14:textId="77777777" w:rsidR="00001BF7" w:rsidRDefault="00001BF7">
      <w:pPr>
        <w:pStyle w:val="Heading5"/>
        <w:ind w:left="0"/>
      </w:pPr>
      <w:bookmarkStart w:id="100" w:name="_cut94p2ltlty" w:colFirst="0" w:colLast="0"/>
      <w:bookmarkEnd w:id="100"/>
    </w:p>
    <w:p w14:paraId="617D5E17" w14:textId="77777777" w:rsidR="00001BF7" w:rsidRDefault="00115F48">
      <w:pPr>
        <w:pStyle w:val="Heading3"/>
      </w:pPr>
      <w:bookmarkStart w:id="101" w:name="_edw8o0523mr6" w:colFirst="0" w:colLast="0"/>
      <w:bookmarkEnd w:id="101"/>
      <w:r>
        <w:t>5.2.24 Hike recommendations</w:t>
      </w:r>
    </w:p>
    <w:p w14:paraId="218F956A" w14:textId="77777777" w:rsidR="00001BF7" w:rsidRDefault="00001BF7"/>
    <w:tbl>
      <w:tblPr>
        <w:tblStyle w:val="afff1"/>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395888BE" w14:textId="77777777">
        <w:trPr>
          <w:trHeight w:val="1548"/>
        </w:trPr>
        <w:tc>
          <w:tcPr>
            <w:tcW w:w="10170" w:type="dxa"/>
            <w:shd w:val="clear" w:color="auto" w:fill="auto"/>
            <w:tcMar>
              <w:top w:w="100" w:type="dxa"/>
              <w:left w:w="100" w:type="dxa"/>
              <w:bottom w:w="100" w:type="dxa"/>
              <w:right w:w="100" w:type="dxa"/>
            </w:tcMar>
          </w:tcPr>
          <w:p w14:paraId="1C63BD0E" w14:textId="77777777" w:rsidR="00001BF7" w:rsidRDefault="00115F48">
            <w:pPr>
              <w:jc w:val="center"/>
            </w:pPr>
            <w:r>
              <w:rPr>
                <w:noProof/>
              </w:rPr>
              <w:lastRenderedPageBreak/>
              <w:drawing>
                <wp:inline distT="114300" distB="114300" distL="114300" distR="114300" wp14:anchorId="10667573" wp14:editId="45B466F6">
                  <wp:extent cx="2976563" cy="2034512"/>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1"/>
                          <a:srcRect/>
                          <a:stretch>
                            <a:fillRect/>
                          </a:stretch>
                        </pic:blipFill>
                        <pic:spPr>
                          <a:xfrm>
                            <a:off x="0" y="0"/>
                            <a:ext cx="2976563" cy="2034512"/>
                          </a:xfrm>
                          <a:prstGeom prst="rect">
                            <a:avLst/>
                          </a:prstGeom>
                          <a:ln/>
                        </pic:spPr>
                      </pic:pic>
                    </a:graphicData>
                  </a:graphic>
                </wp:inline>
              </w:drawing>
            </w:r>
          </w:p>
        </w:tc>
      </w:tr>
      <w:tr w:rsidR="00001BF7" w14:paraId="77EE0EF1" w14:textId="77777777">
        <w:tc>
          <w:tcPr>
            <w:tcW w:w="10170" w:type="dxa"/>
            <w:shd w:val="clear" w:color="auto" w:fill="auto"/>
            <w:tcMar>
              <w:top w:w="100" w:type="dxa"/>
              <w:left w:w="100" w:type="dxa"/>
              <w:bottom w:w="100" w:type="dxa"/>
              <w:right w:w="100" w:type="dxa"/>
            </w:tcMar>
          </w:tcPr>
          <w:p w14:paraId="1482C5E1" w14:textId="77777777" w:rsidR="00001BF7" w:rsidRDefault="00115F48">
            <w:pPr>
              <w:widowControl w:val="0"/>
              <w:spacing w:after="0" w:line="240" w:lineRule="auto"/>
              <w:ind w:left="0"/>
              <w:rPr>
                <w:i/>
              </w:rPr>
            </w:pPr>
            <w:bookmarkStart w:id="102" w:name="75j8ww4u3a5b" w:colFirst="0" w:colLast="0"/>
            <w:bookmarkEnd w:id="102"/>
            <w:r>
              <w:rPr>
                <w:i/>
              </w:rPr>
              <w:t>Figure 5.2.24.1 Hike Recommendations Diagram</w:t>
            </w:r>
          </w:p>
        </w:tc>
      </w:tr>
    </w:tbl>
    <w:p w14:paraId="02C03B53" w14:textId="77777777" w:rsidR="00001BF7" w:rsidRDefault="00001BF7">
      <w:pPr>
        <w:keepNext/>
        <w:keepLines/>
        <w:spacing w:after="0" w:line="240" w:lineRule="auto"/>
        <w:ind w:left="0"/>
        <w:rPr>
          <w:i/>
          <w:sz w:val="30"/>
          <w:szCs w:val="30"/>
        </w:rPr>
      </w:pPr>
    </w:p>
    <w:p w14:paraId="23B097BA" w14:textId="77777777" w:rsidR="00001BF7" w:rsidRDefault="00001BF7">
      <w:pPr>
        <w:keepNext/>
        <w:keepLines/>
        <w:spacing w:after="0" w:line="240" w:lineRule="auto"/>
        <w:ind w:left="0"/>
        <w:rPr>
          <w:i/>
          <w:sz w:val="30"/>
          <w:szCs w:val="30"/>
        </w:rPr>
      </w:pPr>
    </w:p>
    <w:tbl>
      <w:tblPr>
        <w:tblStyle w:val="afff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4598A6D4" w14:textId="77777777">
        <w:trPr>
          <w:jc w:val="center"/>
        </w:trPr>
        <w:tc>
          <w:tcPr>
            <w:tcW w:w="2235" w:type="dxa"/>
            <w:shd w:val="clear" w:color="auto" w:fill="auto"/>
            <w:tcMar>
              <w:top w:w="100" w:type="dxa"/>
              <w:left w:w="100" w:type="dxa"/>
              <w:bottom w:w="100" w:type="dxa"/>
              <w:right w:w="100" w:type="dxa"/>
            </w:tcMar>
          </w:tcPr>
          <w:p w14:paraId="48B9735E"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0D8BC1DB" w14:textId="77777777" w:rsidR="00001BF7" w:rsidRDefault="00115F48">
            <w:pPr>
              <w:ind w:left="0"/>
              <w:rPr>
                <w:sz w:val="22"/>
                <w:szCs w:val="22"/>
              </w:rPr>
            </w:pPr>
            <w:r>
              <w:rPr>
                <w:sz w:val="22"/>
                <w:szCs w:val="22"/>
              </w:rPr>
              <w:t xml:space="preserve">Ability of the app to list hikes that might be enjoyable based on the </w:t>
            </w:r>
            <w:proofErr w:type="gramStart"/>
            <w:r>
              <w:rPr>
                <w:sz w:val="22"/>
                <w:szCs w:val="22"/>
              </w:rPr>
              <w:t>users</w:t>
            </w:r>
            <w:proofErr w:type="gramEnd"/>
            <w:r>
              <w:rPr>
                <w:sz w:val="22"/>
                <w:szCs w:val="22"/>
              </w:rPr>
              <w:t xml:space="preserve"> previous hikes and liked hikes</w:t>
            </w:r>
          </w:p>
        </w:tc>
      </w:tr>
      <w:tr w:rsidR="00001BF7" w14:paraId="3D3E7AC1" w14:textId="77777777">
        <w:trPr>
          <w:jc w:val="center"/>
        </w:trPr>
        <w:tc>
          <w:tcPr>
            <w:tcW w:w="2235" w:type="dxa"/>
            <w:shd w:val="clear" w:color="auto" w:fill="auto"/>
            <w:tcMar>
              <w:top w:w="100" w:type="dxa"/>
              <w:left w:w="100" w:type="dxa"/>
              <w:bottom w:w="100" w:type="dxa"/>
              <w:right w:w="100" w:type="dxa"/>
            </w:tcMar>
          </w:tcPr>
          <w:p w14:paraId="0C44FCAB"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4D9DE3F1" w14:textId="77777777" w:rsidR="00001BF7" w:rsidRDefault="00115F48">
            <w:pPr>
              <w:widowControl w:val="0"/>
              <w:spacing w:after="0" w:line="240" w:lineRule="auto"/>
              <w:ind w:left="0"/>
              <w:rPr>
                <w:sz w:val="22"/>
                <w:szCs w:val="22"/>
              </w:rPr>
            </w:pPr>
            <w:r>
              <w:rPr>
                <w:sz w:val="22"/>
                <w:szCs w:val="22"/>
              </w:rPr>
              <w:t>User</w:t>
            </w:r>
          </w:p>
        </w:tc>
      </w:tr>
      <w:tr w:rsidR="00001BF7" w14:paraId="1B3F3503" w14:textId="77777777">
        <w:trPr>
          <w:jc w:val="center"/>
        </w:trPr>
        <w:tc>
          <w:tcPr>
            <w:tcW w:w="2235" w:type="dxa"/>
            <w:shd w:val="clear" w:color="auto" w:fill="auto"/>
            <w:tcMar>
              <w:top w:w="100" w:type="dxa"/>
              <w:left w:w="100" w:type="dxa"/>
              <w:bottom w:w="100" w:type="dxa"/>
              <w:right w:w="100" w:type="dxa"/>
            </w:tcMar>
          </w:tcPr>
          <w:p w14:paraId="20F80EAA"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67574D59" w14:textId="77777777" w:rsidR="00001BF7" w:rsidRDefault="00115F48">
            <w:pPr>
              <w:widowControl w:val="0"/>
              <w:spacing w:after="0" w:line="240" w:lineRule="auto"/>
              <w:ind w:left="0"/>
              <w:rPr>
                <w:sz w:val="22"/>
                <w:szCs w:val="22"/>
              </w:rPr>
            </w:pPr>
            <w:r>
              <w:rPr>
                <w:sz w:val="22"/>
                <w:szCs w:val="22"/>
              </w:rPr>
              <w:t>User views hikes and suggestions are automatically shown to user</w:t>
            </w:r>
          </w:p>
        </w:tc>
      </w:tr>
      <w:tr w:rsidR="00001BF7" w14:paraId="3EF0E97F" w14:textId="77777777">
        <w:trPr>
          <w:jc w:val="center"/>
        </w:trPr>
        <w:tc>
          <w:tcPr>
            <w:tcW w:w="2235" w:type="dxa"/>
            <w:shd w:val="clear" w:color="auto" w:fill="auto"/>
            <w:tcMar>
              <w:top w:w="100" w:type="dxa"/>
              <w:left w:w="100" w:type="dxa"/>
              <w:bottom w:w="100" w:type="dxa"/>
              <w:right w:w="100" w:type="dxa"/>
            </w:tcMar>
          </w:tcPr>
          <w:p w14:paraId="62E17A39" w14:textId="77777777" w:rsidR="00001BF7" w:rsidRDefault="00115F48">
            <w:pPr>
              <w:widowControl w:val="0"/>
              <w:spacing w:after="0" w:line="240" w:lineRule="auto"/>
              <w:ind w:left="0"/>
              <w:rPr>
                <w:sz w:val="22"/>
                <w:szCs w:val="22"/>
              </w:rPr>
            </w:pPr>
            <w:r>
              <w:rPr>
                <w:sz w:val="22"/>
                <w:szCs w:val="22"/>
              </w:rPr>
              <w:t>Pre-Conditions</w:t>
            </w:r>
          </w:p>
        </w:tc>
        <w:tc>
          <w:tcPr>
            <w:tcW w:w="7125" w:type="dxa"/>
            <w:shd w:val="clear" w:color="auto" w:fill="auto"/>
            <w:tcMar>
              <w:top w:w="100" w:type="dxa"/>
              <w:left w:w="100" w:type="dxa"/>
              <w:bottom w:w="100" w:type="dxa"/>
              <w:right w:w="100" w:type="dxa"/>
            </w:tcMar>
          </w:tcPr>
          <w:p w14:paraId="7F1AB724" w14:textId="77777777" w:rsidR="00001BF7" w:rsidRDefault="00115F48">
            <w:pPr>
              <w:widowControl w:val="0"/>
              <w:spacing w:after="0" w:line="240" w:lineRule="auto"/>
              <w:ind w:left="0"/>
              <w:rPr>
                <w:sz w:val="22"/>
                <w:szCs w:val="22"/>
              </w:rPr>
            </w:pPr>
            <w:r>
              <w:rPr>
                <w:sz w:val="22"/>
                <w:szCs w:val="22"/>
              </w:rPr>
              <w:t>There is a base of past hikes liked by the user</w:t>
            </w:r>
          </w:p>
        </w:tc>
      </w:tr>
      <w:tr w:rsidR="00001BF7" w14:paraId="6DA939BA" w14:textId="77777777">
        <w:trPr>
          <w:jc w:val="center"/>
        </w:trPr>
        <w:tc>
          <w:tcPr>
            <w:tcW w:w="2235" w:type="dxa"/>
            <w:shd w:val="clear" w:color="auto" w:fill="auto"/>
            <w:tcMar>
              <w:top w:w="100" w:type="dxa"/>
              <w:left w:w="100" w:type="dxa"/>
              <w:bottom w:w="100" w:type="dxa"/>
              <w:right w:w="100" w:type="dxa"/>
            </w:tcMar>
          </w:tcPr>
          <w:p w14:paraId="3B3A8C12" w14:textId="77777777" w:rsidR="00001BF7" w:rsidRDefault="00115F48">
            <w:pPr>
              <w:widowControl w:val="0"/>
              <w:spacing w:after="0" w:line="240" w:lineRule="auto"/>
              <w:ind w:left="0"/>
              <w:rPr>
                <w:sz w:val="22"/>
                <w:szCs w:val="22"/>
              </w:rPr>
            </w:pPr>
            <w:r>
              <w:rPr>
                <w:sz w:val="22"/>
                <w:szCs w:val="22"/>
              </w:rPr>
              <w:t>Assumptions</w:t>
            </w:r>
          </w:p>
        </w:tc>
        <w:tc>
          <w:tcPr>
            <w:tcW w:w="7125" w:type="dxa"/>
            <w:shd w:val="clear" w:color="auto" w:fill="auto"/>
            <w:tcMar>
              <w:top w:w="100" w:type="dxa"/>
              <w:left w:w="100" w:type="dxa"/>
              <w:bottom w:w="100" w:type="dxa"/>
              <w:right w:w="100" w:type="dxa"/>
            </w:tcMar>
          </w:tcPr>
          <w:p w14:paraId="501C6DB3" w14:textId="77777777" w:rsidR="00001BF7" w:rsidRDefault="00115F48">
            <w:pPr>
              <w:widowControl w:val="0"/>
              <w:spacing w:after="0" w:line="240" w:lineRule="auto"/>
              <w:ind w:left="0"/>
              <w:rPr>
                <w:sz w:val="22"/>
                <w:szCs w:val="22"/>
              </w:rPr>
            </w:pPr>
            <w:r>
              <w:rPr>
                <w:sz w:val="22"/>
                <w:szCs w:val="22"/>
              </w:rPr>
              <w:t>The user has liked hikes in the database</w:t>
            </w:r>
          </w:p>
        </w:tc>
      </w:tr>
      <w:tr w:rsidR="00001BF7" w14:paraId="20C04817" w14:textId="77777777">
        <w:trPr>
          <w:jc w:val="center"/>
        </w:trPr>
        <w:tc>
          <w:tcPr>
            <w:tcW w:w="2235" w:type="dxa"/>
            <w:shd w:val="clear" w:color="auto" w:fill="auto"/>
            <w:tcMar>
              <w:top w:w="100" w:type="dxa"/>
              <w:left w:w="100" w:type="dxa"/>
              <w:bottom w:w="100" w:type="dxa"/>
              <w:right w:w="100" w:type="dxa"/>
            </w:tcMar>
          </w:tcPr>
          <w:p w14:paraId="10187C46"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16644BE5" w14:textId="77777777" w:rsidR="00001BF7" w:rsidRDefault="00115F48">
            <w:pPr>
              <w:widowControl w:val="0"/>
              <w:spacing w:after="0" w:line="240" w:lineRule="auto"/>
              <w:ind w:left="0"/>
              <w:rPr>
                <w:sz w:val="22"/>
                <w:szCs w:val="22"/>
              </w:rPr>
            </w:pPr>
            <w:hyperlink r:id="rId142" w:anchor="heading=h.6o0fo4387r79">
              <w:r>
                <w:rPr>
                  <w:color w:val="1155CC"/>
                  <w:sz w:val="22"/>
                  <w:szCs w:val="22"/>
                  <w:u w:val="single"/>
                </w:rPr>
                <w:t>SRS 3.2.7</w:t>
              </w:r>
            </w:hyperlink>
            <w:r>
              <w:rPr>
                <w:sz w:val="22"/>
                <w:szCs w:val="22"/>
              </w:rPr>
              <w:t xml:space="preserve">, </w:t>
            </w:r>
            <w:hyperlink r:id="rId143" w:anchor="heading=h.6o0fo4387r79">
              <w:r>
                <w:rPr>
                  <w:color w:val="1155CC"/>
                  <w:sz w:val="22"/>
                  <w:szCs w:val="22"/>
                  <w:u w:val="single"/>
                </w:rPr>
                <w:t>SRS 3.4.6</w:t>
              </w:r>
            </w:hyperlink>
          </w:p>
        </w:tc>
      </w:tr>
      <w:tr w:rsidR="00001BF7" w14:paraId="3B53A1E7" w14:textId="77777777">
        <w:trPr>
          <w:jc w:val="center"/>
        </w:trPr>
        <w:tc>
          <w:tcPr>
            <w:tcW w:w="2235" w:type="dxa"/>
            <w:shd w:val="clear" w:color="auto" w:fill="auto"/>
            <w:tcMar>
              <w:top w:w="100" w:type="dxa"/>
              <w:left w:w="100" w:type="dxa"/>
              <w:bottom w:w="100" w:type="dxa"/>
              <w:right w:w="100" w:type="dxa"/>
            </w:tcMar>
          </w:tcPr>
          <w:p w14:paraId="0B9A612B"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3C8E54AF" w14:textId="77777777" w:rsidR="00001BF7" w:rsidRDefault="00115F48">
            <w:pPr>
              <w:spacing w:after="0" w:line="240" w:lineRule="auto"/>
              <w:ind w:left="0"/>
              <w:rPr>
                <w:sz w:val="22"/>
                <w:szCs w:val="22"/>
              </w:rPr>
            </w:pPr>
            <w:hyperlink r:id="rId144" w:anchor="heading=h.u8tczi">
              <w:r>
                <w:rPr>
                  <w:color w:val="1155CC"/>
                  <w:sz w:val="22"/>
                  <w:szCs w:val="22"/>
                  <w:u w:val="single"/>
                </w:rPr>
                <w:t>SDD 5.8.1.1.2</w:t>
              </w:r>
            </w:hyperlink>
            <w:r>
              <w:rPr>
                <w:sz w:val="22"/>
                <w:szCs w:val="22"/>
              </w:rPr>
              <w:t xml:space="preserve">, </w:t>
            </w:r>
            <w:hyperlink r:id="rId145" w:anchor="heading=h.26sx1u5">
              <w:r>
                <w:rPr>
                  <w:color w:val="1155CC"/>
                  <w:sz w:val="22"/>
                  <w:szCs w:val="22"/>
                  <w:u w:val="single"/>
                </w:rPr>
                <w:t>SDD 5.10.1.2</w:t>
              </w:r>
            </w:hyperlink>
            <w:r>
              <w:rPr>
                <w:sz w:val="22"/>
                <w:szCs w:val="22"/>
              </w:rPr>
              <w:t xml:space="preserve">, </w:t>
            </w:r>
            <w:hyperlink r:id="rId146" w:anchor="heading=h.3b2epr8">
              <w:r>
                <w:rPr>
                  <w:color w:val="1155CC"/>
                  <w:sz w:val="22"/>
                  <w:szCs w:val="22"/>
                  <w:u w:val="single"/>
                </w:rPr>
                <w:t>SDD 5.11.2.2</w:t>
              </w:r>
            </w:hyperlink>
            <w:r>
              <w:rPr>
                <w:sz w:val="22"/>
                <w:szCs w:val="22"/>
              </w:rPr>
              <w:t xml:space="preserve">, </w:t>
            </w:r>
            <w:hyperlink r:id="rId147" w:anchor="heading=h.14hx32g">
              <w:r>
                <w:rPr>
                  <w:color w:val="1155CC"/>
                  <w:sz w:val="22"/>
                  <w:szCs w:val="22"/>
                  <w:u w:val="single"/>
                </w:rPr>
                <w:t>SDD 5.12</w:t>
              </w:r>
              <w:r>
                <w:rPr>
                  <w:color w:val="1155CC"/>
                  <w:sz w:val="22"/>
                  <w:szCs w:val="22"/>
                  <w:u w:val="single"/>
                </w:rPr>
                <w:t>.1</w:t>
              </w:r>
            </w:hyperlink>
          </w:p>
        </w:tc>
      </w:tr>
    </w:tbl>
    <w:p w14:paraId="1276FD14" w14:textId="77777777" w:rsidR="00001BF7" w:rsidRDefault="00001BF7">
      <w:pPr>
        <w:pStyle w:val="Heading5"/>
        <w:ind w:left="0"/>
      </w:pPr>
      <w:bookmarkStart w:id="103" w:name="_ozznhlcvh93h" w:colFirst="0" w:colLast="0"/>
      <w:bookmarkEnd w:id="103"/>
    </w:p>
    <w:p w14:paraId="79D799CA" w14:textId="77777777" w:rsidR="00001BF7" w:rsidRDefault="00115F48">
      <w:pPr>
        <w:pStyle w:val="Heading3"/>
      </w:pPr>
      <w:bookmarkStart w:id="104" w:name="hu9wk65fw59a" w:colFirst="0" w:colLast="0"/>
      <w:bookmarkStart w:id="105" w:name="_wwlc5zo3juch" w:colFirst="0" w:colLast="0"/>
      <w:bookmarkEnd w:id="104"/>
      <w:bookmarkEnd w:id="105"/>
      <w:r>
        <w:t xml:space="preserve">5.2.25 Hiking gear </w:t>
      </w:r>
    </w:p>
    <w:p w14:paraId="5F33DD0E" w14:textId="77777777" w:rsidR="00001BF7" w:rsidRDefault="00001BF7"/>
    <w:tbl>
      <w:tblPr>
        <w:tblStyle w:val="afff3"/>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18E9910B" w14:textId="77777777">
        <w:trPr>
          <w:trHeight w:val="1548"/>
        </w:trPr>
        <w:tc>
          <w:tcPr>
            <w:tcW w:w="10170" w:type="dxa"/>
            <w:shd w:val="clear" w:color="auto" w:fill="auto"/>
            <w:tcMar>
              <w:top w:w="100" w:type="dxa"/>
              <w:left w:w="100" w:type="dxa"/>
              <w:bottom w:w="100" w:type="dxa"/>
              <w:right w:w="100" w:type="dxa"/>
            </w:tcMar>
          </w:tcPr>
          <w:p w14:paraId="63B459E5" w14:textId="77777777" w:rsidR="00001BF7" w:rsidRDefault="00115F48">
            <w:pPr>
              <w:jc w:val="center"/>
            </w:pPr>
            <w:r>
              <w:rPr>
                <w:noProof/>
              </w:rPr>
              <w:lastRenderedPageBreak/>
              <w:drawing>
                <wp:inline distT="114300" distB="114300" distL="114300" distR="114300" wp14:anchorId="34DECF53" wp14:editId="62C46277">
                  <wp:extent cx="4752975" cy="1619250"/>
                  <wp:effectExtent l="0" t="0" r="0" b="0"/>
                  <wp:docPr id="1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8"/>
                          <a:srcRect/>
                          <a:stretch>
                            <a:fillRect/>
                          </a:stretch>
                        </pic:blipFill>
                        <pic:spPr>
                          <a:xfrm>
                            <a:off x="0" y="0"/>
                            <a:ext cx="4752975" cy="1619250"/>
                          </a:xfrm>
                          <a:prstGeom prst="rect">
                            <a:avLst/>
                          </a:prstGeom>
                          <a:ln/>
                        </pic:spPr>
                      </pic:pic>
                    </a:graphicData>
                  </a:graphic>
                </wp:inline>
              </w:drawing>
            </w:r>
          </w:p>
        </w:tc>
      </w:tr>
      <w:tr w:rsidR="00001BF7" w14:paraId="3F17E056" w14:textId="77777777">
        <w:tc>
          <w:tcPr>
            <w:tcW w:w="10170" w:type="dxa"/>
            <w:shd w:val="clear" w:color="auto" w:fill="auto"/>
            <w:tcMar>
              <w:top w:w="100" w:type="dxa"/>
              <w:left w:w="100" w:type="dxa"/>
              <w:bottom w:w="100" w:type="dxa"/>
              <w:right w:w="100" w:type="dxa"/>
            </w:tcMar>
          </w:tcPr>
          <w:p w14:paraId="536E0738" w14:textId="77777777" w:rsidR="00001BF7" w:rsidRDefault="00115F48">
            <w:pPr>
              <w:widowControl w:val="0"/>
              <w:spacing w:after="0" w:line="240" w:lineRule="auto"/>
              <w:ind w:left="0"/>
              <w:rPr>
                <w:i/>
              </w:rPr>
            </w:pPr>
            <w:bookmarkStart w:id="106" w:name="oqwd7d5jwt" w:colFirst="0" w:colLast="0"/>
            <w:bookmarkEnd w:id="106"/>
            <w:r>
              <w:rPr>
                <w:i/>
              </w:rPr>
              <w:t>Figure 5.2.25.1 Hiking Gear Diagram</w:t>
            </w:r>
          </w:p>
        </w:tc>
      </w:tr>
    </w:tbl>
    <w:p w14:paraId="120619CA" w14:textId="77777777" w:rsidR="00001BF7" w:rsidRDefault="00001BF7">
      <w:pPr>
        <w:keepNext/>
        <w:keepLines/>
        <w:spacing w:after="0" w:line="240" w:lineRule="auto"/>
        <w:ind w:left="0"/>
        <w:rPr>
          <w:i/>
          <w:sz w:val="30"/>
          <w:szCs w:val="30"/>
        </w:rPr>
      </w:pPr>
    </w:p>
    <w:p w14:paraId="0F1805FF" w14:textId="77777777" w:rsidR="00001BF7" w:rsidRDefault="00001BF7">
      <w:pPr>
        <w:keepNext/>
        <w:keepLines/>
        <w:spacing w:after="0" w:line="240" w:lineRule="auto"/>
        <w:ind w:left="0"/>
        <w:rPr>
          <w:i/>
          <w:sz w:val="30"/>
          <w:szCs w:val="30"/>
        </w:rPr>
      </w:pPr>
    </w:p>
    <w:tbl>
      <w:tblPr>
        <w:tblStyle w:val="afff4"/>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4E807B9B" w14:textId="77777777">
        <w:trPr>
          <w:jc w:val="center"/>
        </w:trPr>
        <w:tc>
          <w:tcPr>
            <w:tcW w:w="2235" w:type="dxa"/>
            <w:shd w:val="clear" w:color="auto" w:fill="auto"/>
            <w:tcMar>
              <w:top w:w="100" w:type="dxa"/>
              <w:left w:w="100" w:type="dxa"/>
              <w:bottom w:w="100" w:type="dxa"/>
              <w:right w:w="100" w:type="dxa"/>
            </w:tcMar>
          </w:tcPr>
          <w:p w14:paraId="27AAB02D"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5A356C16" w14:textId="77777777" w:rsidR="00001BF7" w:rsidRDefault="00115F48">
            <w:pPr>
              <w:widowControl w:val="0"/>
              <w:spacing w:after="0" w:line="240" w:lineRule="auto"/>
              <w:ind w:left="0"/>
              <w:rPr>
                <w:sz w:val="22"/>
                <w:szCs w:val="22"/>
              </w:rPr>
            </w:pPr>
            <w:r>
              <w:rPr>
                <w:sz w:val="22"/>
                <w:szCs w:val="22"/>
              </w:rPr>
              <w:t>Ability to access a list of hiking gear based on the trail or hike the user is currently evaluating</w:t>
            </w:r>
          </w:p>
        </w:tc>
      </w:tr>
      <w:tr w:rsidR="00001BF7" w14:paraId="38385283" w14:textId="77777777">
        <w:trPr>
          <w:jc w:val="center"/>
        </w:trPr>
        <w:tc>
          <w:tcPr>
            <w:tcW w:w="2235" w:type="dxa"/>
            <w:shd w:val="clear" w:color="auto" w:fill="auto"/>
            <w:tcMar>
              <w:top w:w="100" w:type="dxa"/>
              <w:left w:w="100" w:type="dxa"/>
              <w:bottom w:w="100" w:type="dxa"/>
              <w:right w:w="100" w:type="dxa"/>
            </w:tcMar>
          </w:tcPr>
          <w:p w14:paraId="3212CD90"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1664E881" w14:textId="77777777" w:rsidR="00001BF7" w:rsidRDefault="00115F48">
            <w:pPr>
              <w:widowControl w:val="0"/>
              <w:spacing w:after="0" w:line="240" w:lineRule="auto"/>
              <w:ind w:left="0"/>
              <w:rPr>
                <w:sz w:val="22"/>
                <w:szCs w:val="22"/>
              </w:rPr>
            </w:pPr>
            <w:r>
              <w:rPr>
                <w:sz w:val="22"/>
                <w:szCs w:val="22"/>
              </w:rPr>
              <w:t xml:space="preserve">User </w:t>
            </w:r>
          </w:p>
        </w:tc>
      </w:tr>
      <w:tr w:rsidR="00001BF7" w14:paraId="1964DB2F" w14:textId="77777777">
        <w:trPr>
          <w:jc w:val="center"/>
        </w:trPr>
        <w:tc>
          <w:tcPr>
            <w:tcW w:w="2235" w:type="dxa"/>
            <w:shd w:val="clear" w:color="auto" w:fill="auto"/>
            <w:tcMar>
              <w:top w:w="100" w:type="dxa"/>
              <w:left w:w="100" w:type="dxa"/>
              <w:bottom w:w="100" w:type="dxa"/>
              <w:right w:w="100" w:type="dxa"/>
            </w:tcMar>
          </w:tcPr>
          <w:p w14:paraId="63C24786"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2F3EDB03" w14:textId="77777777" w:rsidR="00001BF7" w:rsidRDefault="00115F48">
            <w:pPr>
              <w:widowControl w:val="0"/>
              <w:spacing w:after="0" w:line="240" w:lineRule="auto"/>
              <w:ind w:left="0"/>
              <w:rPr>
                <w:sz w:val="22"/>
                <w:szCs w:val="22"/>
              </w:rPr>
            </w:pPr>
            <w:r>
              <w:rPr>
                <w:sz w:val="22"/>
                <w:szCs w:val="22"/>
              </w:rPr>
              <w:t>User wants to know what kind of gear would be useful for the hike</w:t>
            </w:r>
          </w:p>
        </w:tc>
      </w:tr>
      <w:tr w:rsidR="00001BF7" w14:paraId="6D265538" w14:textId="77777777">
        <w:trPr>
          <w:jc w:val="center"/>
        </w:trPr>
        <w:tc>
          <w:tcPr>
            <w:tcW w:w="2235" w:type="dxa"/>
            <w:shd w:val="clear" w:color="auto" w:fill="auto"/>
            <w:tcMar>
              <w:top w:w="100" w:type="dxa"/>
              <w:left w:w="100" w:type="dxa"/>
              <w:bottom w:w="100" w:type="dxa"/>
              <w:right w:w="100" w:type="dxa"/>
            </w:tcMar>
          </w:tcPr>
          <w:p w14:paraId="4D394C6D" w14:textId="77777777" w:rsidR="00001BF7" w:rsidRDefault="00115F48">
            <w:pPr>
              <w:widowControl w:val="0"/>
              <w:spacing w:after="0" w:line="240" w:lineRule="auto"/>
              <w:ind w:left="0"/>
              <w:rPr>
                <w:sz w:val="22"/>
                <w:szCs w:val="22"/>
              </w:rPr>
            </w:pPr>
            <w:r>
              <w:rPr>
                <w:sz w:val="22"/>
                <w:szCs w:val="22"/>
              </w:rPr>
              <w:t>Pre-Conditions</w:t>
            </w:r>
          </w:p>
        </w:tc>
        <w:tc>
          <w:tcPr>
            <w:tcW w:w="7125" w:type="dxa"/>
            <w:shd w:val="clear" w:color="auto" w:fill="auto"/>
            <w:tcMar>
              <w:top w:w="100" w:type="dxa"/>
              <w:left w:w="100" w:type="dxa"/>
              <w:bottom w:w="100" w:type="dxa"/>
              <w:right w:w="100" w:type="dxa"/>
            </w:tcMar>
          </w:tcPr>
          <w:p w14:paraId="2A35CDD6" w14:textId="77777777" w:rsidR="00001BF7" w:rsidRDefault="00115F48">
            <w:pPr>
              <w:widowControl w:val="0"/>
              <w:spacing w:after="0" w:line="240" w:lineRule="auto"/>
              <w:ind w:left="0"/>
              <w:rPr>
                <w:sz w:val="22"/>
                <w:szCs w:val="22"/>
              </w:rPr>
            </w:pPr>
            <w:r>
              <w:rPr>
                <w:sz w:val="22"/>
                <w:szCs w:val="22"/>
              </w:rPr>
              <w:t>User is currently looking at a hike</w:t>
            </w:r>
          </w:p>
        </w:tc>
      </w:tr>
      <w:tr w:rsidR="00001BF7" w14:paraId="353740E4" w14:textId="77777777">
        <w:trPr>
          <w:jc w:val="center"/>
        </w:trPr>
        <w:tc>
          <w:tcPr>
            <w:tcW w:w="2235" w:type="dxa"/>
            <w:shd w:val="clear" w:color="auto" w:fill="auto"/>
            <w:tcMar>
              <w:top w:w="100" w:type="dxa"/>
              <w:left w:w="100" w:type="dxa"/>
              <w:bottom w:w="100" w:type="dxa"/>
              <w:right w:w="100" w:type="dxa"/>
            </w:tcMar>
          </w:tcPr>
          <w:p w14:paraId="72A0344F" w14:textId="77777777" w:rsidR="00001BF7" w:rsidRDefault="00115F48">
            <w:pPr>
              <w:widowControl w:val="0"/>
              <w:spacing w:after="0" w:line="240" w:lineRule="auto"/>
              <w:ind w:left="0"/>
              <w:rPr>
                <w:sz w:val="22"/>
                <w:szCs w:val="22"/>
              </w:rPr>
            </w:pPr>
            <w:r>
              <w:rPr>
                <w:sz w:val="22"/>
                <w:szCs w:val="22"/>
              </w:rPr>
              <w:t>Assumptions</w:t>
            </w:r>
          </w:p>
        </w:tc>
        <w:tc>
          <w:tcPr>
            <w:tcW w:w="7125" w:type="dxa"/>
            <w:shd w:val="clear" w:color="auto" w:fill="auto"/>
            <w:tcMar>
              <w:top w:w="100" w:type="dxa"/>
              <w:left w:w="100" w:type="dxa"/>
              <w:bottom w:w="100" w:type="dxa"/>
              <w:right w:w="100" w:type="dxa"/>
            </w:tcMar>
          </w:tcPr>
          <w:p w14:paraId="0703BB5B" w14:textId="77777777" w:rsidR="00001BF7" w:rsidRDefault="00115F48">
            <w:pPr>
              <w:widowControl w:val="0"/>
              <w:spacing w:after="0" w:line="240" w:lineRule="auto"/>
              <w:ind w:left="0"/>
              <w:rPr>
                <w:sz w:val="22"/>
                <w:szCs w:val="22"/>
              </w:rPr>
            </w:pPr>
            <w:r>
              <w:rPr>
                <w:sz w:val="22"/>
                <w:szCs w:val="22"/>
              </w:rPr>
              <w:t xml:space="preserve">The user has no previous knowledge of gear needed. </w:t>
            </w:r>
          </w:p>
        </w:tc>
      </w:tr>
      <w:tr w:rsidR="00001BF7" w14:paraId="7E0432B3" w14:textId="77777777">
        <w:trPr>
          <w:jc w:val="center"/>
        </w:trPr>
        <w:tc>
          <w:tcPr>
            <w:tcW w:w="2235" w:type="dxa"/>
            <w:shd w:val="clear" w:color="auto" w:fill="auto"/>
            <w:tcMar>
              <w:top w:w="100" w:type="dxa"/>
              <w:left w:w="100" w:type="dxa"/>
              <w:bottom w:w="100" w:type="dxa"/>
              <w:right w:w="100" w:type="dxa"/>
            </w:tcMar>
          </w:tcPr>
          <w:p w14:paraId="23C13276"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45B9A538" w14:textId="77777777" w:rsidR="00001BF7" w:rsidRDefault="00115F48">
            <w:pPr>
              <w:widowControl w:val="0"/>
              <w:spacing w:after="0" w:line="240" w:lineRule="auto"/>
              <w:ind w:left="0"/>
              <w:rPr>
                <w:sz w:val="22"/>
                <w:szCs w:val="22"/>
              </w:rPr>
            </w:pPr>
            <w:hyperlink r:id="rId149" w:anchor="heading=h.6o0fo4387r79">
              <w:r>
                <w:rPr>
                  <w:color w:val="1155CC"/>
                  <w:sz w:val="22"/>
                  <w:szCs w:val="22"/>
                  <w:u w:val="single"/>
                </w:rPr>
                <w:t>SRS 3.2.8</w:t>
              </w:r>
            </w:hyperlink>
            <w:r>
              <w:rPr>
                <w:sz w:val="22"/>
                <w:szCs w:val="22"/>
              </w:rPr>
              <w:t xml:space="preserve">, </w:t>
            </w:r>
            <w:hyperlink r:id="rId150" w:anchor="heading=h.6o0fo4387r79">
              <w:r>
                <w:rPr>
                  <w:color w:val="1155CC"/>
                  <w:sz w:val="22"/>
                  <w:szCs w:val="22"/>
                  <w:u w:val="single"/>
                </w:rPr>
                <w:t>SRS 3.4.7</w:t>
              </w:r>
            </w:hyperlink>
          </w:p>
        </w:tc>
      </w:tr>
      <w:tr w:rsidR="00001BF7" w14:paraId="43E178EC" w14:textId="77777777">
        <w:trPr>
          <w:jc w:val="center"/>
        </w:trPr>
        <w:tc>
          <w:tcPr>
            <w:tcW w:w="2235" w:type="dxa"/>
            <w:shd w:val="clear" w:color="auto" w:fill="auto"/>
            <w:tcMar>
              <w:top w:w="100" w:type="dxa"/>
              <w:left w:w="100" w:type="dxa"/>
              <w:bottom w:w="100" w:type="dxa"/>
              <w:right w:w="100" w:type="dxa"/>
            </w:tcMar>
          </w:tcPr>
          <w:p w14:paraId="021A09AC"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3BF1BCB6" w14:textId="77777777" w:rsidR="00001BF7" w:rsidRDefault="00115F48">
            <w:pPr>
              <w:spacing w:after="0" w:line="240" w:lineRule="auto"/>
              <w:ind w:left="0"/>
              <w:rPr>
                <w:sz w:val="22"/>
                <w:szCs w:val="22"/>
              </w:rPr>
            </w:pPr>
            <w:hyperlink r:id="rId151" w:anchor="heading=h.26sx1u5">
              <w:r>
                <w:rPr>
                  <w:color w:val="1155CC"/>
                  <w:sz w:val="22"/>
                  <w:szCs w:val="22"/>
                  <w:u w:val="single"/>
                </w:rPr>
                <w:t>SDD 5.10.1.2</w:t>
              </w:r>
            </w:hyperlink>
            <w:r>
              <w:rPr>
                <w:sz w:val="22"/>
                <w:szCs w:val="22"/>
              </w:rPr>
              <w:t xml:space="preserve">, </w:t>
            </w:r>
            <w:hyperlink r:id="rId152" w:anchor="heading=h.41wqhpa">
              <w:r>
                <w:rPr>
                  <w:color w:val="1155CC"/>
                  <w:sz w:val="22"/>
                  <w:szCs w:val="22"/>
                  <w:u w:val="single"/>
                </w:rPr>
                <w:t>SDD 5.13.5</w:t>
              </w:r>
            </w:hyperlink>
          </w:p>
        </w:tc>
      </w:tr>
    </w:tbl>
    <w:p w14:paraId="3BE8C84E" w14:textId="77777777" w:rsidR="00001BF7" w:rsidRDefault="00001BF7">
      <w:pPr>
        <w:pStyle w:val="Heading5"/>
        <w:ind w:left="0"/>
      </w:pPr>
      <w:bookmarkStart w:id="107" w:name="_gbbmh9g3fir8" w:colFirst="0" w:colLast="0"/>
      <w:bookmarkEnd w:id="107"/>
    </w:p>
    <w:p w14:paraId="6C59389E" w14:textId="77777777" w:rsidR="00001BF7" w:rsidRDefault="00115F48">
      <w:pPr>
        <w:pStyle w:val="Heading3"/>
      </w:pPr>
      <w:bookmarkStart w:id="108" w:name="_fpqo9mb5v57i" w:colFirst="0" w:colLast="0"/>
      <w:bookmarkEnd w:id="108"/>
      <w:r>
        <w:t>5.2.26 Trail map</w:t>
      </w:r>
    </w:p>
    <w:tbl>
      <w:tblPr>
        <w:tblStyle w:val="afff5"/>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1E22BDCE" w14:textId="77777777">
        <w:trPr>
          <w:trHeight w:val="1548"/>
        </w:trPr>
        <w:tc>
          <w:tcPr>
            <w:tcW w:w="10170" w:type="dxa"/>
            <w:shd w:val="clear" w:color="auto" w:fill="auto"/>
            <w:tcMar>
              <w:top w:w="100" w:type="dxa"/>
              <w:left w:w="100" w:type="dxa"/>
              <w:bottom w:w="100" w:type="dxa"/>
              <w:right w:w="100" w:type="dxa"/>
            </w:tcMar>
          </w:tcPr>
          <w:p w14:paraId="35DDEEE6" w14:textId="77777777" w:rsidR="00001BF7" w:rsidRDefault="00115F48">
            <w:pPr>
              <w:jc w:val="center"/>
            </w:pPr>
            <w:r>
              <w:rPr>
                <w:noProof/>
                <w:highlight w:val="white"/>
              </w:rPr>
              <w:drawing>
                <wp:inline distT="114300" distB="114300" distL="114300" distR="114300" wp14:anchorId="23025BBB" wp14:editId="2C85C903">
                  <wp:extent cx="4810125" cy="14287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3"/>
                          <a:srcRect/>
                          <a:stretch>
                            <a:fillRect/>
                          </a:stretch>
                        </pic:blipFill>
                        <pic:spPr>
                          <a:xfrm>
                            <a:off x="0" y="0"/>
                            <a:ext cx="4810125" cy="1428750"/>
                          </a:xfrm>
                          <a:prstGeom prst="rect">
                            <a:avLst/>
                          </a:prstGeom>
                          <a:ln/>
                        </pic:spPr>
                      </pic:pic>
                    </a:graphicData>
                  </a:graphic>
                </wp:inline>
              </w:drawing>
            </w:r>
          </w:p>
        </w:tc>
      </w:tr>
      <w:tr w:rsidR="00001BF7" w14:paraId="467EBA2B" w14:textId="77777777">
        <w:tc>
          <w:tcPr>
            <w:tcW w:w="10170" w:type="dxa"/>
            <w:shd w:val="clear" w:color="auto" w:fill="auto"/>
            <w:tcMar>
              <w:top w:w="100" w:type="dxa"/>
              <w:left w:w="100" w:type="dxa"/>
              <w:bottom w:w="100" w:type="dxa"/>
              <w:right w:w="100" w:type="dxa"/>
            </w:tcMar>
          </w:tcPr>
          <w:p w14:paraId="35D84FEB" w14:textId="77777777" w:rsidR="00001BF7" w:rsidRDefault="00115F48">
            <w:pPr>
              <w:widowControl w:val="0"/>
              <w:spacing w:after="0" w:line="240" w:lineRule="auto"/>
              <w:ind w:left="0"/>
              <w:rPr>
                <w:i/>
              </w:rPr>
            </w:pPr>
            <w:bookmarkStart w:id="109" w:name="1p0j6ziftxl3" w:colFirst="0" w:colLast="0"/>
            <w:bookmarkEnd w:id="109"/>
            <w:r>
              <w:rPr>
                <w:i/>
              </w:rPr>
              <w:t>Figure 5.2.26.1 Trail Map Diagram</w:t>
            </w:r>
          </w:p>
        </w:tc>
      </w:tr>
    </w:tbl>
    <w:p w14:paraId="06B8EE9F" w14:textId="77777777" w:rsidR="00001BF7" w:rsidRDefault="00001BF7">
      <w:pPr>
        <w:keepNext/>
        <w:keepLines/>
        <w:spacing w:after="0" w:line="240" w:lineRule="auto"/>
        <w:ind w:left="0"/>
        <w:rPr>
          <w:i/>
          <w:sz w:val="28"/>
          <w:szCs w:val="28"/>
          <w:highlight w:val="white"/>
        </w:rPr>
      </w:pPr>
    </w:p>
    <w:p w14:paraId="7FA70BEB" w14:textId="77777777" w:rsidR="00001BF7" w:rsidRDefault="00001BF7">
      <w:pPr>
        <w:keepNext/>
        <w:keepLines/>
        <w:spacing w:after="0" w:line="240" w:lineRule="auto"/>
        <w:ind w:left="0"/>
        <w:rPr>
          <w:i/>
          <w:sz w:val="28"/>
          <w:szCs w:val="28"/>
          <w:highlight w:val="white"/>
        </w:rPr>
      </w:pPr>
    </w:p>
    <w:tbl>
      <w:tblPr>
        <w:tblStyle w:val="afff6"/>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6601FD46" w14:textId="77777777">
        <w:trPr>
          <w:jc w:val="center"/>
        </w:trPr>
        <w:tc>
          <w:tcPr>
            <w:tcW w:w="2235" w:type="dxa"/>
            <w:shd w:val="clear" w:color="auto" w:fill="auto"/>
            <w:tcMar>
              <w:top w:w="100" w:type="dxa"/>
              <w:left w:w="100" w:type="dxa"/>
              <w:bottom w:w="100" w:type="dxa"/>
              <w:right w:w="100" w:type="dxa"/>
            </w:tcMar>
          </w:tcPr>
          <w:p w14:paraId="4681457C"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68537D7C" w14:textId="77777777" w:rsidR="00001BF7" w:rsidRDefault="00115F48">
            <w:pPr>
              <w:widowControl w:val="0"/>
              <w:spacing w:after="0" w:line="240" w:lineRule="auto"/>
              <w:ind w:left="0"/>
              <w:rPr>
                <w:sz w:val="22"/>
                <w:szCs w:val="22"/>
              </w:rPr>
            </w:pPr>
            <w:r>
              <w:rPr>
                <w:sz w:val="22"/>
                <w:szCs w:val="22"/>
              </w:rPr>
              <w:t>Ability to access the trail map and view details about the trail</w:t>
            </w:r>
          </w:p>
        </w:tc>
      </w:tr>
      <w:tr w:rsidR="00001BF7" w14:paraId="46B92037" w14:textId="77777777">
        <w:trPr>
          <w:jc w:val="center"/>
        </w:trPr>
        <w:tc>
          <w:tcPr>
            <w:tcW w:w="2235" w:type="dxa"/>
            <w:shd w:val="clear" w:color="auto" w:fill="auto"/>
            <w:tcMar>
              <w:top w:w="100" w:type="dxa"/>
              <w:left w:w="100" w:type="dxa"/>
              <w:bottom w:w="100" w:type="dxa"/>
              <w:right w:w="100" w:type="dxa"/>
            </w:tcMar>
          </w:tcPr>
          <w:p w14:paraId="755E509A"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3E470C8C" w14:textId="77777777" w:rsidR="00001BF7" w:rsidRDefault="00115F48">
            <w:pPr>
              <w:widowControl w:val="0"/>
              <w:spacing w:after="0" w:line="240" w:lineRule="auto"/>
              <w:ind w:left="0"/>
              <w:rPr>
                <w:sz w:val="22"/>
                <w:szCs w:val="22"/>
              </w:rPr>
            </w:pPr>
            <w:r>
              <w:rPr>
                <w:sz w:val="22"/>
                <w:szCs w:val="22"/>
              </w:rPr>
              <w:t>User</w:t>
            </w:r>
          </w:p>
        </w:tc>
      </w:tr>
      <w:tr w:rsidR="00001BF7" w14:paraId="17CB1A7E" w14:textId="77777777">
        <w:trPr>
          <w:jc w:val="center"/>
        </w:trPr>
        <w:tc>
          <w:tcPr>
            <w:tcW w:w="2235" w:type="dxa"/>
            <w:shd w:val="clear" w:color="auto" w:fill="auto"/>
            <w:tcMar>
              <w:top w:w="100" w:type="dxa"/>
              <w:left w:w="100" w:type="dxa"/>
              <w:bottom w:w="100" w:type="dxa"/>
              <w:right w:w="100" w:type="dxa"/>
            </w:tcMar>
          </w:tcPr>
          <w:p w14:paraId="4715B127"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2639F079" w14:textId="77777777" w:rsidR="00001BF7" w:rsidRDefault="00115F48">
            <w:pPr>
              <w:widowControl w:val="0"/>
              <w:spacing w:after="0" w:line="240" w:lineRule="auto"/>
              <w:ind w:left="0"/>
              <w:rPr>
                <w:sz w:val="22"/>
                <w:szCs w:val="22"/>
              </w:rPr>
            </w:pPr>
            <w:r>
              <w:rPr>
                <w:sz w:val="22"/>
                <w:szCs w:val="22"/>
              </w:rPr>
              <w:t>User wants to view the full map of the hike</w:t>
            </w:r>
          </w:p>
        </w:tc>
      </w:tr>
      <w:tr w:rsidR="00001BF7" w14:paraId="36A417BF" w14:textId="77777777">
        <w:trPr>
          <w:jc w:val="center"/>
        </w:trPr>
        <w:tc>
          <w:tcPr>
            <w:tcW w:w="2235" w:type="dxa"/>
            <w:shd w:val="clear" w:color="auto" w:fill="auto"/>
            <w:tcMar>
              <w:top w:w="100" w:type="dxa"/>
              <w:left w:w="100" w:type="dxa"/>
              <w:bottom w:w="100" w:type="dxa"/>
              <w:right w:w="100" w:type="dxa"/>
            </w:tcMar>
          </w:tcPr>
          <w:p w14:paraId="65C400A7"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2B59FF4E" w14:textId="77777777" w:rsidR="00001BF7" w:rsidRDefault="00115F48">
            <w:pPr>
              <w:widowControl w:val="0"/>
              <w:spacing w:after="0" w:line="240" w:lineRule="auto"/>
              <w:ind w:left="0"/>
              <w:rPr>
                <w:sz w:val="22"/>
                <w:szCs w:val="22"/>
              </w:rPr>
            </w:pPr>
            <w:hyperlink r:id="rId154" w:anchor="heading=h.6o0fo4387r79">
              <w:r>
                <w:rPr>
                  <w:color w:val="1155CC"/>
                  <w:sz w:val="22"/>
                  <w:szCs w:val="22"/>
                  <w:u w:val="single"/>
                </w:rPr>
                <w:t>SRS 3.4.1</w:t>
              </w:r>
            </w:hyperlink>
          </w:p>
        </w:tc>
      </w:tr>
      <w:tr w:rsidR="00001BF7" w14:paraId="5382AB7D" w14:textId="77777777">
        <w:trPr>
          <w:jc w:val="center"/>
        </w:trPr>
        <w:tc>
          <w:tcPr>
            <w:tcW w:w="2235" w:type="dxa"/>
            <w:shd w:val="clear" w:color="auto" w:fill="auto"/>
            <w:tcMar>
              <w:top w:w="100" w:type="dxa"/>
              <w:left w:w="100" w:type="dxa"/>
              <w:bottom w:w="100" w:type="dxa"/>
              <w:right w:w="100" w:type="dxa"/>
            </w:tcMar>
          </w:tcPr>
          <w:p w14:paraId="502FCE02"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54FEF17A" w14:textId="77777777" w:rsidR="00001BF7" w:rsidRDefault="00115F48">
            <w:pPr>
              <w:spacing w:after="0" w:line="240" w:lineRule="auto"/>
              <w:ind w:left="0"/>
              <w:rPr>
                <w:sz w:val="22"/>
                <w:szCs w:val="22"/>
              </w:rPr>
            </w:pPr>
            <w:hyperlink r:id="rId155" w:anchor="heading=h.2250f4o">
              <w:r>
                <w:rPr>
                  <w:color w:val="1155CC"/>
                  <w:sz w:val="22"/>
                  <w:szCs w:val="22"/>
                  <w:u w:val="single"/>
                </w:rPr>
                <w:t>SDD 5.3.4.1</w:t>
              </w:r>
            </w:hyperlink>
            <w:r>
              <w:rPr>
                <w:sz w:val="22"/>
                <w:szCs w:val="22"/>
              </w:rPr>
              <w:t xml:space="preserve">, </w:t>
            </w:r>
            <w:hyperlink r:id="rId156" w:anchor="heading=h.4hr1b5p">
              <w:r>
                <w:rPr>
                  <w:color w:val="1155CC"/>
                  <w:sz w:val="22"/>
                  <w:szCs w:val="22"/>
                  <w:u w:val="single"/>
                </w:rPr>
                <w:t>SDD 5.4.5</w:t>
              </w:r>
            </w:hyperlink>
            <w:r>
              <w:rPr>
                <w:sz w:val="22"/>
                <w:szCs w:val="22"/>
              </w:rPr>
              <w:t xml:space="preserve">, </w:t>
            </w:r>
            <w:hyperlink r:id="rId157" w:anchor="heading=h.15phjt5">
              <w:r>
                <w:rPr>
                  <w:color w:val="1155CC"/>
                  <w:sz w:val="22"/>
                  <w:szCs w:val="22"/>
                  <w:u w:val="single"/>
                </w:rPr>
                <w:t>SDD 5.5.1.3</w:t>
              </w:r>
            </w:hyperlink>
            <w:r>
              <w:rPr>
                <w:sz w:val="22"/>
                <w:szCs w:val="22"/>
              </w:rPr>
              <w:t xml:space="preserve">, </w:t>
            </w:r>
            <w:hyperlink r:id="rId158" w:anchor="heading=h.xevivl">
              <w:r>
                <w:rPr>
                  <w:color w:val="1155CC"/>
                  <w:sz w:val="22"/>
                  <w:szCs w:val="22"/>
                  <w:u w:val="single"/>
                </w:rPr>
                <w:t>SDD 5.5.2.1</w:t>
              </w:r>
            </w:hyperlink>
            <w:r>
              <w:rPr>
                <w:sz w:val="22"/>
                <w:szCs w:val="22"/>
              </w:rPr>
              <w:t xml:space="preserve">, </w:t>
            </w:r>
            <w:hyperlink r:id="rId159" w:anchor="heading=h.3mj2wkv">
              <w:r>
                <w:rPr>
                  <w:color w:val="1155CC"/>
                  <w:sz w:val="22"/>
                  <w:szCs w:val="22"/>
                  <w:u w:val="single"/>
                </w:rPr>
                <w:t>SDD 5.6.4</w:t>
              </w:r>
            </w:hyperlink>
            <w:r>
              <w:rPr>
                <w:sz w:val="22"/>
                <w:szCs w:val="22"/>
              </w:rPr>
              <w:t xml:space="preserve">, </w:t>
            </w:r>
            <w:hyperlink r:id="rId160" w:anchor="heading=h.2f3j2rp">
              <w:r>
                <w:rPr>
                  <w:color w:val="1155CC"/>
                  <w:sz w:val="22"/>
                  <w:szCs w:val="22"/>
                  <w:u w:val="single"/>
                </w:rPr>
                <w:t>SDD 5.8.2.5</w:t>
              </w:r>
            </w:hyperlink>
            <w:r>
              <w:rPr>
                <w:sz w:val="22"/>
                <w:szCs w:val="22"/>
              </w:rPr>
              <w:t xml:space="preserve">, </w:t>
            </w:r>
            <w:hyperlink r:id="rId161" w:anchor="heading=h.3e8gvnb">
              <w:r>
                <w:rPr>
                  <w:color w:val="1155CC"/>
                  <w:sz w:val="22"/>
                  <w:szCs w:val="22"/>
                  <w:u w:val="single"/>
                </w:rPr>
                <w:t>SDD</w:t>
              </w:r>
            </w:hyperlink>
            <w:hyperlink r:id="rId162" w:anchor="heading=h.3e8gvnb">
              <w:r>
                <w:rPr>
                  <w:color w:val="1155CC"/>
                  <w:sz w:val="22"/>
                  <w:szCs w:val="22"/>
                  <w:u w:val="single"/>
                </w:rPr>
                <w:t xml:space="preserve"> 5.9.5</w:t>
              </w:r>
            </w:hyperlink>
            <w:r>
              <w:rPr>
                <w:sz w:val="22"/>
                <w:szCs w:val="22"/>
              </w:rPr>
              <w:t xml:space="preserve">, </w:t>
            </w:r>
            <w:hyperlink r:id="rId163" w:anchor="heading=h.26sx1u5">
              <w:r>
                <w:rPr>
                  <w:color w:val="1155CC"/>
                  <w:sz w:val="22"/>
                  <w:szCs w:val="22"/>
                  <w:u w:val="single"/>
                </w:rPr>
                <w:t>SDD</w:t>
              </w:r>
            </w:hyperlink>
            <w:hyperlink r:id="rId164" w:anchor="heading=h.26sx1u5">
              <w:r>
                <w:rPr>
                  <w:color w:val="1155CC"/>
                  <w:sz w:val="22"/>
                  <w:szCs w:val="22"/>
                  <w:u w:val="single"/>
                </w:rPr>
                <w:t xml:space="preserve"> 5.10.1.7</w:t>
              </w:r>
            </w:hyperlink>
            <w:r>
              <w:rPr>
                <w:sz w:val="22"/>
                <w:szCs w:val="22"/>
              </w:rPr>
              <w:t xml:space="preserve">, </w:t>
            </w:r>
            <w:hyperlink r:id="rId165" w:anchor="heading=h.1hx2z1h">
              <w:r>
                <w:rPr>
                  <w:color w:val="1155CC"/>
                  <w:sz w:val="22"/>
                  <w:szCs w:val="22"/>
                  <w:u w:val="single"/>
                </w:rPr>
                <w:t>SDD 5.13.4</w:t>
              </w:r>
            </w:hyperlink>
            <w:r>
              <w:rPr>
                <w:sz w:val="22"/>
                <w:szCs w:val="22"/>
              </w:rPr>
              <w:t xml:space="preserve">, </w:t>
            </w:r>
            <w:hyperlink r:id="rId166" w:anchor="heading=h.w7b24w">
              <w:r>
                <w:rPr>
                  <w:color w:val="1155CC"/>
                  <w:sz w:val="22"/>
                  <w:szCs w:val="22"/>
                  <w:u w:val="single"/>
                </w:rPr>
                <w:t>SDD 5.13.7</w:t>
              </w:r>
            </w:hyperlink>
          </w:p>
        </w:tc>
      </w:tr>
    </w:tbl>
    <w:p w14:paraId="56F9AFE7" w14:textId="77777777" w:rsidR="00001BF7" w:rsidRDefault="00115F48">
      <w:pPr>
        <w:pStyle w:val="Heading3"/>
      </w:pPr>
      <w:bookmarkStart w:id="110" w:name="_etrqqoqtrxsp" w:colFirst="0" w:colLast="0"/>
      <w:bookmarkEnd w:id="110"/>
      <w:r>
        <w:t>5.2.27 Trail information</w:t>
      </w:r>
    </w:p>
    <w:tbl>
      <w:tblPr>
        <w:tblStyle w:val="afff7"/>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39C25577" w14:textId="77777777">
        <w:trPr>
          <w:trHeight w:val="1548"/>
        </w:trPr>
        <w:tc>
          <w:tcPr>
            <w:tcW w:w="10170" w:type="dxa"/>
            <w:shd w:val="clear" w:color="auto" w:fill="auto"/>
            <w:tcMar>
              <w:top w:w="100" w:type="dxa"/>
              <w:left w:w="100" w:type="dxa"/>
              <w:bottom w:w="100" w:type="dxa"/>
              <w:right w:w="100" w:type="dxa"/>
            </w:tcMar>
          </w:tcPr>
          <w:p w14:paraId="43DE146C" w14:textId="77777777" w:rsidR="00001BF7" w:rsidRDefault="00115F48">
            <w:pPr>
              <w:ind w:left="0"/>
              <w:jc w:val="center"/>
            </w:pPr>
            <w:r>
              <w:rPr>
                <w:noProof/>
                <w:highlight w:val="white"/>
              </w:rPr>
              <w:drawing>
                <wp:inline distT="114300" distB="114300" distL="114300" distR="114300" wp14:anchorId="237D34C9" wp14:editId="155EBB72">
                  <wp:extent cx="4886325" cy="2362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7"/>
                          <a:srcRect/>
                          <a:stretch>
                            <a:fillRect/>
                          </a:stretch>
                        </pic:blipFill>
                        <pic:spPr>
                          <a:xfrm>
                            <a:off x="0" y="0"/>
                            <a:ext cx="4886325" cy="2362200"/>
                          </a:xfrm>
                          <a:prstGeom prst="rect">
                            <a:avLst/>
                          </a:prstGeom>
                          <a:ln/>
                        </pic:spPr>
                      </pic:pic>
                    </a:graphicData>
                  </a:graphic>
                </wp:inline>
              </w:drawing>
            </w:r>
          </w:p>
        </w:tc>
      </w:tr>
      <w:tr w:rsidR="00001BF7" w14:paraId="41456B8C" w14:textId="77777777">
        <w:tc>
          <w:tcPr>
            <w:tcW w:w="10170" w:type="dxa"/>
            <w:shd w:val="clear" w:color="auto" w:fill="auto"/>
            <w:tcMar>
              <w:top w:w="100" w:type="dxa"/>
              <w:left w:w="100" w:type="dxa"/>
              <w:bottom w:w="100" w:type="dxa"/>
              <w:right w:w="100" w:type="dxa"/>
            </w:tcMar>
          </w:tcPr>
          <w:p w14:paraId="6F559516" w14:textId="77777777" w:rsidR="00001BF7" w:rsidRDefault="00115F48">
            <w:pPr>
              <w:widowControl w:val="0"/>
              <w:spacing w:after="0" w:line="240" w:lineRule="auto"/>
              <w:ind w:left="0"/>
              <w:rPr>
                <w:i/>
              </w:rPr>
            </w:pPr>
            <w:bookmarkStart w:id="111" w:name="i10firjq4o3o" w:colFirst="0" w:colLast="0"/>
            <w:bookmarkEnd w:id="111"/>
            <w:r>
              <w:rPr>
                <w:i/>
              </w:rPr>
              <w:t>Figure 5.2.27.1 Trail Information Diagram</w:t>
            </w:r>
          </w:p>
        </w:tc>
      </w:tr>
    </w:tbl>
    <w:p w14:paraId="1F3BABC2" w14:textId="77777777" w:rsidR="00001BF7" w:rsidRDefault="00001BF7">
      <w:pPr>
        <w:pStyle w:val="Heading3"/>
      </w:pPr>
      <w:bookmarkStart w:id="112" w:name="_um5qq9o2aq4i" w:colFirst="0" w:colLast="0"/>
      <w:bookmarkEnd w:id="112"/>
    </w:p>
    <w:p w14:paraId="4F38F968" w14:textId="77777777" w:rsidR="00001BF7" w:rsidRDefault="00001BF7">
      <w:pPr>
        <w:keepNext/>
        <w:keepLines/>
        <w:spacing w:after="0" w:line="240" w:lineRule="auto"/>
        <w:ind w:left="0"/>
        <w:rPr>
          <w:sz w:val="18"/>
          <w:szCs w:val="18"/>
        </w:rPr>
      </w:pPr>
    </w:p>
    <w:tbl>
      <w:tblPr>
        <w:tblStyle w:val="afff8"/>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7EA5DBB8" w14:textId="77777777">
        <w:trPr>
          <w:jc w:val="center"/>
        </w:trPr>
        <w:tc>
          <w:tcPr>
            <w:tcW w:w="2235" w:type="dxa"/>
            <w:shd w:val="clear" w:color="auto" w:fill="auto"/>
            <w:tcMar>
              <w:top w:w="100" w:type="dxa"/>
              <w:left w:w="100" w:type="dxa"/>
              <w:bottom w:w="100" w:type="dxa"/>
              <w:right w:w="100" w:type="dxa"/>
            </w:tcMar>
          </w:tcPr>
          <w:p w14:paraId="57C4F301"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39AB609B" w14:textId="77777777" w:rsidR="00001BF7" w:rsidRDefault="00115F48">
            <w:pPr>
              <w:widowControl w:val="0"/>
              <w:spacing w:after="0" w:line="240" w:lineRule="auto"/>
              <w:ind w:left="0"/>
              <w:rPr>
                <w:sz w:val="22"/>
                <w:szCs w:val="22"/>
              </w:rPr>
            </w:pPr>
            <w:r>
              <w:rPr>
                <w:sz w:val="22"/>
                <w:szCs w:val="22"/>
              </w:rPr>
              <w:t>Ability to view key features and description of the trail</w:t>
            </w:r>
          </w:p>
        </w:tc>
      </w:tr>
      <w:tr w:rsidR="00001BF7" w14:paraId="464C8E3E" w14:textId="77777777">
        <w:trPr>
          <w:jc w:val="center"/>
        </w:trPr>
        <w:tc>
          <w:tcPr>
            <w:tcW w:w="2235" w:type="dxa"/>
            <w:shd w:val="clear" w:color="auto" w:fill="auto"/>
            <w:tcMar>
              <w:top w:w="100" w:type="dxa"/>
              <w:left w:w="100" w:type="dxa"/>
              <w:bottom w:w="100" w:type="dxa"/>
              <w:right w:w="100" w:type="dxa"/>
            </w:tcMar>
          </w:tcPr>
          <w:p w14:paraId="3BEB11A3"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4410745B" w14:textId="77777777" w:rsidR="00001BF7" w:rsidRDefault="00115F48">
            <w:pPr>
              <w:widowControl w:val="0"/>
              <w:spacing w:after="0" w:line="240" w:lineRule="auto"/>
              <w:ind w:left="0"/>
              <w:rPr>
                <w:sz w:val="22"/>
                <w:szCs w:val="22"/>
              </w:rPr>
            </w:pPr>
            <w:r>
              <w:rPr>
                <w:sz w:val="22"/>
                <w:szCs w:val="22"/>
              </w:rPr>
              <w:t>User</w:t>
            </w:r>
          </w:p>
        </w:tc>
      </w:tr>
      <w:tr w:rsidR="00001BF7" w14:paraId="43B80D9B" w14:textId="77777777">
        <w:trPr>
          <w:jc w:val="center"/>
        </w:trPr>
        <w:tc>
          <w:tcPr>
            <w:tcW w:w="2235" w:type="dxa"/>
            <w:shd w:val="clear" w:color="auto" w:fill="auto"/>
            <w:tcMar>
              <w:top w:w="100" w:type="dxa"/>
              <w:left w:w="100" w:type="dxa"/>
              <w:bottom w:w="100" w:type="dxa"/>
              <w:right w:w="100" w:type="dxa"/>
            </w:tcMar>
          </w:tcPr>
          <w:p w14:paraId="01F9A96F"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61E5B0AF" w14:textId="77777777" w:rsidR="00001BF7" w:rsidRDefault="00115F48">
            <w:pPr>
              <w:widowControl w:val="0"/>
              <w:spacing w:after="0" w:line="240" w:lineRule="auto"/>
              <w:ind w:left="0"/>
              <w:rPr>
                <w:sz w:val="22"/>
                <w:szCs w:val="22"/>
              </w:rPr>
            </w:pPr>
            <w:r>
              <w:rPr>
                <w:sz w:val="22"/>
                <w:szCs w:val="22"/>
              </w:rPr>
              <w:t>The user wants to view the key features and description</w:t>
            </w:r>
          </w:p>
        </w:tc>
      </w:tr>
      <w:tr w:rsidR="00001BF7" w14:paraId="32C9B4AE" w14:textId="77777777">
        <w:trPr>
          <w:jc w:val="center"/>
        </w:trPr>
        <w:tc>
          <w:tcPr>
            <w:tcW w:w="2235" w:type="dxa"/>
            <w:shd w:val="clear" w:color="auto" w:fill="auto"/>
            <w:tcMar>
              <w:top w:w="100" w:type="dxa"/>
              <w:left w:w="100" w:type="dxa"/>
              <w:bottom w:w="100" w:type="dxa"/>
              <w:right w:w="100" w:type="dxa"/>
            </w:tcMar>
          </w:tcPr>
          <w:p w14:paraId="06EED099" w14:textId="77777777" w:rsidR="00001BF7" w:rsidRDefault="00115F48">
            <w:pPr>
              <w:widowControl w:val="0"/>
              <w:spacing w:after="0" w:line="240" w:lineRule="auto"/>
              <w:ind w:left="0"/>
              <w:rPr>
                <w:sz w:val="22"/>
                <w:szCs w:val="22"/>
              </w:rPr>
            </w:pPr>
            <w:r>
              <w:rPr>
                <w:sz w:val="22"/>
                <w:szCs w:val="22"/>
              </w:rPr>
              <w:t>Pre-Conditions</w:t>
            </w:r>
          </w:p>
        </w:tc>
        <w:tc>
          <w:tcPr>
            <w:tcW w:w="7125" w:type="dxa"/>
            <w:shd w:val="clear" w:color="auto" w:fill="auto"/>
            <w:tcMar>
              <w:top w:w="100" w:type="dxa"/>
              <w:left w:w="100" w:type="dxa"/>
              <w:bottom w:w="100" w:type="dxa"/>
              <w:right w:w="100" w:type="dxa"/>
            </w:tcMar>
          </w:tcPr>
          <w:p w14:paraId="12C53688" w14:textId="77777777" w:rsidR="00001BF7" w:rsidRDefault="00115F48">
            <w:pPr>
              <w:widowControl w:val="0"/>
              <w:spacing w:after="0" w:line="240" w:lineRule="auto"/>
              <w:ind w:left="0"/>
              <w:rPr>
                <w:sz w:val="22"/>
                <w:szCs w:val="22"/>
              </w:rPr>
            </w:pPr>
            <w:r>
              <w:rPr>
                <w:sz w:val="22"/>
                <w:szCs w:val="22"/>
              </w:rPr>
              <w:t>User is viewing a hike</w:t>
            </w:r>
          </w:p>
        </w:tc>
      </w:tr>
      <w:tr w:rsidR="00001BF7" w14:paraId="3F4BCEF5" w14:textId="77777777">
        <w:trPr>
          <w:jc w:val="center"/>
        </w:trPr>
        <w:tc>
          <w:tcPr>
            <w:tcW w:w="2235" w:type="dxa"/>
            <w:shd w:val="clear" w:color="auto" w:fill="auto"/>
            <w:tcMar>
              <w:top w:w="100" w:type="dxa"/>
              <w:left w:w="100" w:type="dxa"/>
              <w:bottom w:w="100" w:type="dxa"/>
              <w:right w:w="100" w:type="dxa"/>
            </w:tcMar>
          </w:tcPr>
          <w:p w14:paraId="7F2556AB"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567AC7B2" w14:textId="77777777" w:rsidR="00001BF7" w:rsidRDefault="00115F48">
            <w:pPr>
              <w:widowControl w:val="0"/>
              <w:spacing w:after="0" w:line="240" w:lineRule="auto"/>
              <w:ind w:left="0"/>
              <w:rPr>
                <w:sz w:val="22"/>
                <w:szCs w:val="22"/>
              </w:rPr>
            </w:pPr>
            <w:hyperlink r:id="rId168" w:anchor="heading=h.6o0fo4387r79">
              <w:r>
                <w:rPr>
                  <w:color w:val="1155CC"/>
                  <w:sz w:val="22"/>
                  <w:szCs w:val="22"/>
                  <w:u w:val="single"/>
                </w:rPr>
                <w:t>SRS 3.4.2</w:t>
              </w:r>
            </w:hyperlink>
          </w:p>
        </w:tc>
      </w:tr>
      <w:tr w:rsidR="00001BF7" w14:paraId="1785743A" w14:textId="77777777">
        <w:trPr>
          <w:jc w:val="center"/>
        </w:trPr>
        <w:tc>
          <w:tcPr>
            <w:tcW w:w="2235" w:type="dxa"/>
            <w:shd w:val="clear" w:color="auto" w:fill="auto"/>
            <w:tcMar>
              <w:top w:w="100" w:type="dxa"/>
              <w:left w:w="100" w:type="dxa"/>
              <w:bottom w:w="100" w:type="dxa"/>
              <w:right w:w="100" w:type="dxa"/>
            </w:tcMar>
          </w:tcPr>
          <w:p w14:paraId="5A4F57EE" w14:textId="77777777" w:rsidR="00001BF7" w:rsidRDefault="00115F48">
            <w:pPr>
              <w:widowControl w:val="0"/>
              <w:spacing w:after="0" w:line="240" w:lineRule="auto"/>
              <w:ind w:left="0"/>
              <w:rPr>
                <w:sz w:val="22"/>
                <w:szCs w:val="22"/>
              </w:rPr>
            </w:pPr>
            <w:r>
              <w:rPr>
                <w:sz w:val="22"/>
                <w:szCs w:val="22"/>
              </w:rPr>
              <w:lastRenderedPageBreak/>
              <w:t>SDD References</w:t>
            </w:r>
          </w:p>
        </w:tc>
        <w:tc>
          <w:tcPr>
            <w:tcW w:w="7125" w:type="dxa"/>
            <w:shd w:val="clear" w:color="auto" w:fill="auto"/>
            <w:tcMar>
              <w:top w:w="100" w:type="dxa"/>
              <w:left w:w="100" w:type="dxa"/>
              <w:bottom w:w="100" w:type="dxa"/>
              <w:right w:w="100" w:type="dxa"/>
            </w:tcMar>
          </w:tcPr>
          <w:p w14:paraId="30ED37E1" w14:textId="77777777" w:rsidR="00001BF7" w:rsidRDefault="00115F48">
            <w:pPr>
              <w:spacing w:after="0" w:line="240" w:lineRule="auto"/>
              <w:ind w:left="0"/>
              <w:rPr>
                <w:sz w:val="22"/>
                <w:szCs w:val="22"/>
              </w:rPr>
            </w:pPr>
            <w:hyperlink r:id="rId169" w:anchor="heading=h.33zd5kd">
              <w:r>
                <w:rPr>
                  <w:color w:val="1155CC"/>
                  <w:sz w:val="22"/>
                  <w:szCs w:val="22"/>
                  <w:u w:val="single"/>
                </w:rPr>
                <w:t>SDD 5.5.2.1</w:t>
              </w:r>
            </w:hyperlink>
            <w:r>
              <w:rPr>
                <w:sz w:val="22"/>
                <w:szCs w:val="22"/>
              </w:rPr>
              <w:t xml:space="preserve">, </w:t>
            </w:r>
            <w:hyperlink r:id="rId170" w:anchor="heading=h.26sx1u5">
              <w:r>
                <w:rPr>
                  <w:color w:val="1155CC"/>
                  <w:sz w:val="22"/>
                  <w:szCs w:val="22"/>
                  <w:u w:val="single"/>
                </w:rPr>
                <w:t>SDD 5.10.1.6</w:t>
              </w:r>
            </w:hyperlink>
          </w:p>
        </w:tc>
      </w:tr>
    </w:tbl>
    <w:p w14:paraId="75C8A577" w14:textId="77777777" w:rsidR="00001BF7" w:rsidRDefault="00001BF7">
      <w:pPr>
        <w:pStyle w:val="Heading5"/>
        <w:ind w:left="0"/>
        <w:rPr>
          <w:highlight w:val="white"/>
        </w:rPr>
      </w:pPr>
      <w:bookmarkStart w:id="113" w:name="_l2vjvpkahdzh" w:colFirst="0" w:colLast="0"/>
      <w:bookmarkEnd w:id="113"/>
    </w:p>
    <w:p w14:paraId="2D80C29D" w14:textId="77777777" w:rsidR="00001BF7" w:rsidRDefault="00115F48">
      <w:pPr>
        <w:pStyle w:val="Heading3"/>
      </w:pPr>
      <w:bookmarkStart w:id="114" w:name="_za3arixk41ae" w:colFirst="0" w:colLast="0"/>
      <w:bookmarkEnd w:id="114"/>
      <w:r>
        <w:t>5.2.28 Trail review system</w:t>
      </w:r>
    </w:p>
    <w:tbl>
      <w:tblPr>
        <w:tblStyle w:val="afff9"/>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623A349A" w14:textId="77777777">
        <w:trPr>
          <w:trHeight w:val="1548"/>
        </w:trPr>
        <w:tc>
          <w:tcPr>
            <w:tcW w:w="10170" w:type="dxa"/>
            <w:shd w:val="clear" w:color="auto" w:fill="auto"/>
            <w:tcMar>
              <w:top w:w="100" w:type="dxa"/>
              <w:left w:w="100" w:type="dxa"/>
              <w:bottom w:w="100" w:type="dxa"/>
              <w:right w:w="100" w:type="dxa"/>
            </w:tcMar>
          </w:tcPr>
          <w:p w14:paraId="3FB6C898" w14:textId="77777777" w:rsidR="00001BF7" w:rsidRDefault="00115F48">
            <w:pPr>
              <w:jc w:val="center"/>
            </w:pPr>
            <w:r>
              <w:rPr>
                <w:noProof/>
                <w:highlight w:val="white"/>
              </w:rPr>
              <w:drawing>
                <wp:inline distT="114300" distB="114300" distL="114300" distR="114300" wp14:anchorId="6E49AF45" wp14:editId="1BD5E660">
                  <wp:extent cx="5162550" cy="14097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1"/>
                          <a:srcRect/>
                          <a:stretch>
                            <a:fillRect/>
                          </a:stretch>
                        </pic:blipFill>
                        <pic:spPr>
                          <a:xfrm>
                            <a:off x="0" y="0"/>
                            <a:ext cx="5162550" cy="1409700"/>
                          </a:xfrm>
                          <a:prstGeom prst="rect">
                            <a:avLst/>
                          </a:prstGeom>
                          <a:ln/>
                        </pic:spPr>
                      </pic:pic>
                    </a:graphicData>
                  </a:graphic>
                </wp:inline>
              </w:drawing>
            </w:r>
          </w:p>
        </w:tc>
      </w:tr>
      <w:tr w:rsidR="00001BF7" w14:paraId="31A21080" w14:textId="77777777">
        <w:tc>
          <w:tcPr>
            <w:tcW w:w="10170" w:type="dxa"/>
            <w:shd w:val="clear" w:color="auto" w:fill="auto"/>
            <w:tcMar>
              <w:top w:w="100" w:type="dxa"/>
              <w:left w:w="100" w:type="dxa"/>
              <w:bottom w:w="100" w:type="dxa"/>
              <w:right w:w="100" w:type="dxa"/>
            </w:tcMar>
          </w:tcPr>
          <w:p w14:paraId="6E00D96D" w14:textId="77777777" w:rsidR="00001BF7" w:rsidRDefault="00115F48">
            <w:pPr>
              <w:widowControl w:val="0"/>
              <w:spacing w:after="0" w:line="240" w:lineRule="auto"/>
              <w:ind w:left="0"/>
              <w:rPr>
                <w:i/>
              </w:rPr>
            </w:pPr>
            <w:bookmarkStart w:id="115" w:name="aneazx7uam4g" w:colFirst="0" w:colLast="0"/>
            <w:bookmarkEnd w:id="115"/>
            <w:r>
              <w:rPr>
                <w:i/>
              </w:rPr>
              <w:t>Figure 5.2.28.1 Trail Review System Diagram</w:t>
            </w:r>
          </w:p>
        </w:tc>
      </w:tr>
    </w:tbl>
    <w:p w14:paraId="315FD98A" w14:textId="77777777" w:rsidR="00001BF7" w:rsidRDefault="00001BF7">
      <w:pPr>
        <w:keepNext/>
        <w:keepLines/>
        <w:spacing w:after="0" w:line="240" w:lineRule="auto"/>
        <w:ind w:left="0"/>
        <w:rPr>
          <w:i/>
          <w:sz w:val="30"/>
          <w:szCs w:val="30"/>
          <w:highlight w:val="white"/>
        </w:rPr>
      </w:pPr>
    </w:p>
    <w:p w14:paraId="45295135" w14:textId="77777777" w:rsidR="00001BF7" w:rsidRDefault="00001BF7">
      <w:pPr>
        <w:keepNext/>
        <w:keepLines/>
        <w:spacing w:after="0" w:line="240" w:lineRule="auto"/>
        <w:ind w:left="0"/>
        <w:rPr>
          <w:i/>
          <w:sz w:val="30"/>
          <w:szCs w:val="30"/>
          <w:highlight w:val="white"/>
        </w:rPr>
      </w:pPr>
    </w:p>
    <w:tbl>
      <w:tblPr>
        <w:tblStyle w:val="afff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480C64A1" w14:textId="77777777">
        <w:trPr>
          <w:jc w:val="center"/>
        </w:trPr>
        <w:tc>
          <w:tcPr>
            <w:tcW w:w="2235" w:type="dxa"/>
            <w:shd w:val="clear" w:color="auto" w:fill="auto"/>
            <w:tcMar>
              <w:top w:w="100" w:type="dxa"/>
              <w:left w:w="100" w:type="dxa"/>
              <w:bottom w:w="100" w:type="dxa"/>
              <w:right w:w="100" w:type="dxa"/>
            </w:tcMar>
          </w:tcPr>
          <w:p w14:paraId="5D1D426E"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468A708B" w14:textId="77777777" w:rsidR="00001BF7" w:rsidRDefault="00115F48">
            <w:pPr>
              <w:widowControl w:val="0"/>
              <w:spacing w:after="0" w:line="240" w:lineRule="auto"/>
              <w:ind w:left="0"/>
              <w:rPr>
                <w:sz w:val="22"/>
                <w:szCs w:val="22"/>
              </w:rPr>
            </w:pPr>
            <w:r>
              <w:rPr>
                <w:sz w:val="22"/>
                <w:szCs w:val="22"/>
              </w:rPr>
              <w:t>Ability to save the hike to the user’s account</w:t>
            </w:r>
          </w:p>
        </w:tc>
      </w:tr>
      <w:tr w:rsidR="00001BF7" w14:paraId="460A9450" w14:textId="77777777">
        <w:trPr>
          <w:jc w:val="center"/>
        </w:trPr>
        <w:tc>
          <w:tcPr>
            <w:tcW w:w="2235" w:type="dxa"/>
            <w:shd w:val="clear" w:color="auto" w:fill="auto"/>
            <w:tcMar>
              <w:top w:w="100" w:type="dxa"/>
              <w:left w:w="100" w:type="dxa"/>
              <w:bottom w:w="100" w:type="dxa"/>
              <w:right w:w="100" w:type="dxa"/>
            </w:tcMar>
          </w:tcPr>
          <w:p w14:paraId="1E7D500E"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4874DB36" w14:textId="77777777" w:rsidR="00001BF7" w:rsidRDefault="00115F48">
            <w:pPr>
              <w:widowControl w:val="0"/>
              <w:spacing w:after="0" w:line="240" w:lineRule="auto"/>
              <w:ind w:left="0"/>
              <w:rPr>
                <w:sz w:val="22"/>
                <w:szCs w:val="22"/>
              </w:rPr>
            </w:pPr>
            <w:r>
              <w:rPr>
                <w:sz w:val="22"/>
                <w:szCs w:val="22"/>
              </w:rPr>
              <w:t>User</w:t>
            </w:r>
          </w:p>
        </w:tc>
      </w:tr>
      <w:tr w:rsidR="00001BF7" w14:paraId="2F2B2B9F" w14:textId="77777777">
        <w:trPr>
          <w:jc w:val="center"/>
        </w:trPr>
        <w:tc>
          <w:tcPr>
            <w:tcW w:w="2235" w:type="dxa"/>
            <w:shd w:val="clear" w:color="auto" w:fill="auto"/>
            <w:tcMar>
              <w:top w:w="100" w:type="dxa"/>
              <w:left w:w="100" w:type="dxa"/>
              <w:bottom w:w="100" w:type="dxa"/>
              <w:right w:w="100" w:type="dxa"/>
            </w:tcMar>
          </w:tcPr>
          <w:p w14:paraId="1EE897E8"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5C1866C3" w14:textId="77777777" w:rsidR="00001BF7" w:rsidRDefault="00115F48">
            <w:pPr>
              <w:widowControl w:val="0"/>
              <w:spacing w:after="0" w:line="240" w:lineRule="auto"/>
              <w:ind w:left="0"/>
              <w:rPr>
                <w:sz w:val="22"/>
                <w:szCs w:val="22"/>
              </w:rPr>
            </w:pPr>
            <w:r>
              <w:rPr>
                <w:sz w:val="22"/>
                <w:szCs w:val="22"/>
              </w:rPr>
              <w:t>User wants to save their current hike to their account</w:t>
            </w:r>
          </w:p>
        </w:tc>
      </w:tr>
      <w:tr w:rsidR="00001BF7" w14:paraId="6C7C8C9A" w14:textId="77777777">
        <w:trPr>
          <w:jc w:val="center"/>
        </w:trPr>
        <w:tc>
          <w:tcPr>
            <w:tcW w:w="2235" w:type="dxa"/>
            <w:shd w:val="clear" w:color="auto" w:fill="auto"/>
            <w:tcMar>
              <w:top w:w="100" w:type="dxa"/>
              <w:left w:w="100" w:type="dxa"/>
              <w:bottom w:w="100" w:type="dxa"/>
              <w:right w:w="100" w:type="dxa"/>
            </w:tcMar>
          </w:tcPr>
          <w:p w14:paraId="26353201"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61CC0F87" w14:textId="77777777" w:rsidR="00001BF7" w:rsidRDefault="00115F48">
            <w:pPr>
              <w:widowControl w:val="0"/>
              <w:spacing w:after="0" w:line="240" w:lineRule="auto"/>
              <w:ind w:left="0"/>
              <w:rPr>
                <w:sz w:val="22"/>
                <w:szCs w:val="22"/>
              </w:rPr>
            </w:pPr>
            <w:hyperlink r:id="rId172" w:anchor="heading=h.6o0fo4387r79">
              <w:r>
                <w:rPr>
                  <w:color w:val="1155CC"/>
                  <w:sz w:val="22"/>
                  <w:szCs w:val="22"/>
                  <w:u w:val="single"/>
                </w:rPr>
                <w:t>SRS 3.4.3</w:t>
              </w:r>
            </w:hyperlink>
          </w:p>
        </w:tc>
      </w:tr>
      <w:tr w:rsidR="00001BF7" w14:paraId="25D50FAA" w14:textId="77777777">
        <w:trPr>
          <w:jc w:val="center"/>
        </w:trPr>
        <w:tc>
          <w:tcPr>
            <w:tcW w:w="2235" w:type="dxa"/>
            <w:shd w:val="clear" w:color="auto" w:fill="auto"/>
            <w:tcMar>
              <w:top w:w="100" w:type="dxa"/>
              <w:left w:w="100" w:type="dxa"/>
              <w:bottom w:w="100" w:type="dxa"/>
              <w:right w:w="100" w:type="dxa"/>
            </w:tcMar>
          </w:tcPr>
          <w:p w14:paraId="012AD2A1"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62DF2681" w14:textId="77777777" w:rsidR="00001BF7" w:rsidRDefault="00115F48">
            <w:pPr>
              <w:spacing w:after="0" w:line="240" w:lineRule="auto"/>
              <w:ind w:left="0"/>
              <w:rPr>
                <w:sz w:val="22"/>
                <w:szCs w:val="22"/>
              </w:rPr>
            </w:pPr>
            <w:hyperlink r:id="rId173" w:anchor="heading=h.odc9jc">
              <w:r>
                <w:rPr>
                  <w:color w:val="1155CC"/>
                  <w:sz w:val="22"/>
                  <w:szCs w:val="22"/>
                  <w:u w:val="single"/>
                </w:rPr>
                <w:t>SDD 5.4.3</w:t>
              </w:r>
            </w:hyperlink>
            <w:r>
              <w:rPr>
                <w:sz w:val="22"/>
                <w:szCs w:val="22"/>
              </w:rPr>
              <w:t xml:space="preserve">, </w:t>
            </w:r>
            <w:hyperlink r:id="rId174" w:anchor="heading=h.2f3j2rp">
              <w:r>
                <w:rPr>
                  <w:color w:val="1155CC"/>
                  <w:sz w:val="22"/>
                  <w:szCs w:val="22"/>
                  <w:u w:val="single"/>
                </w:rPr>
                <w:t>SDD 5.8.4</w:t>
              </w:r>
            </w:hyperlink>
            <w:r>
              <w:rPr>
                <w:sz w:val="22"/>
                <w:szCs w:val="22"/>
              </w:rPr>
              <w:t xml:space="preserve">, </w:t>
            </w:r>
            <w:hyperlink r:id="rId175" w:anchor="heading=h.4ddeoix">
              <w:r>
                <w:rPr>
                  <w:color w:val="1155CC"/>
                  <w:sz w:val="22"/>
                  <w:szCs w:val="22"/>
                  <w:u w:val="single"/>
                </w:rPr>
                <w:t>SDD 5.9.3</w:t>
              </w:r>
            </w:hyperlink>
          </w:p>
        </w:tc>
      </w:tr>
    </w:tbl>
    <w:p w14:paraId="79C6A1CE" w14:textId="77777777" w:rsidR="00001BF7" w:rsidRDefault="00001BF7">
      <w:pPr>
        <w:pStyle w:val="Heading5"/>
        <w:ind w:left="0"/>
        <w:rPr>
          <w:highlight w:val="white"/>
        </w:rPr>
      </w:pPr>
      <w:bookmarkStart w:id="116" w:name="_r80smuyqj1dh" w:colFirst="0" w:colLast="0"/>
      <w:bookmarkEnd w:id="116"/>
    </w:p>
    <w:p w14:paraId="543A4CC1" w14:textId="77777777" w:rsidR="00001BF7" w:rsidRDefault="00001BF7">
      <w:pPr>
        <w:jc w:val="center"/>
        <w:rPr>
          <w:highlight w:val="white"/>
        </w:rPr>
      </w:pPr>
    </w:p>
    <w:p w14:paraId="5B9F57C3" w14:textId="77777777" w:rsidR="00001BF7" w:rsidRDefault="00115F48">
      <w:pPr>
        <w:pStyle w:val="Heading3"/>
      </w:pPr>
      <w:bookmarkStart w:id="117" w:name="vvqavlrdhp83" w:colFirst="0" w:colLast="0"/>
      <w:bookmarkStart w:id="118" w:name="_kkzto0bl2sh6" w:colFirst="0" w:colLast="0"/>
      <w:bookmarkEnd w:id="117"/>
      <w:bookmarkEnd w:id="118"/>
      <w:r>
        <w:t>5.2.29 Trail safety</w:t>
      </w:r>
    </w:p>
    <w:tbl>
      <w:tblPr>
        <w:tblStyle w:val="afffb"/>
        <w:tblW w:w="10170"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001BF7" w14:paraId="34ED5853" w14:textId="77777777">
        <w:trPr>
          <w:trHeight w:val="1548"/>
        </w:trPr>
        <w:tc>
          <w:tcPr>
            <w:tcW w:w="10170" w:type="dxa"/>
            <w:shd w:val="clear" w:color="auto" w:fill="auto"/>
            <w:tcMar>
              <w:top w:w="100" w:type="dxa"/>
              <w:left w:w="100" w:type="dxa"/>
              <w:bottom w:w="100" w:type="dxa"/>
              <w:right w:w="100" w:type="dxa"/>
            </w:tcMar>
          </w:tcPr>
          <w:p w14:paraId="0AF6B0E8" w14:textId="77777777" w:rsidR="00001BF7" w:rsidRDefault="00115F48">
            <w:pPr>
              <w:jc w:val="center"/>
            </w:pPr>
            <w:r>
              <w:rPr>
                <w:noProof/>
                <w:highlight w:val="white"/>
              </w:rPr>
              <w:drawing>
                <wp:inline distT="114300" distB="114300" distL="114300" distR="114300" wp14:anchorId="77F3B189" wp14:editId="5AEECB9B">
                  <wp:extent cx="5010150" cy="1276350"/>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6"/>
                          <a:srcRect/>
                          <a:stretch>
                            <a:fillRect/>
                          </a:stretch>
                        </pic:blipFill>
                        <pic:spPr>
                          <a:xfrm>
                            <a:off x="0" y="0"/>
                            <a:ext cx="5010150" cy="1276350"/>
                          </a:xfrm>
                          <a:prstGeom prst="rect">
                            <a:avLst/>
                          </a:prstGeom>
                          <a:ln/>
                        </pic:spPr>
                      </pic:pic>
                    </a:graphicData>
                  </a:graphic>
                </wp:inline>
              </w:drawing>
            </w:r>
          </w:p>
        </w:tc>
      </w:tr>
      <w:tr w:rsidR="00001BF7" w14:paraId="20EA08B8" w14:textId="77777777">
        <w:tc>
          <w:tcPr>
            <w:tcW w:w="10170" w:type="dxa"/>
            <w:shd w:val="clear" w:color="auto" w:fill="auto"/>
            <w:tcMar>
              <w:top w:w="100" w:type="dxa"/>
              <w:left w:w="100" w:type="dxa"/>
              <w:bottom w:w="100" w:type="dxa"/>
              <w:right w:w="100" w:type="dxa"/>
            </w:tcMar>
          </w:tcPr>
          <w:p w14:paraId="106229CB" w14:textId="77777777" w:rsidR="00001BF7" w:rsidRDefault="00115F48">
            <w:pPr>
              <w:widowControl w:val="0"/>
              <w:spacing w:after="0" w:line="240" w:lineRule="auto"/>
              <w:ind w:left="0"/>
              <w:rPr>
                <w:i/>
              </w:rPr>
            </w:pPr>
            <w:bookmarkStart w:id="119" w:name="qma1gffa8et4" w:colFirst="0" w:colLast="0"/>
            <w:bookmarkEnd w:id="119"/>
            <w:r>
              <w:rPr>
                <w:i/>
              </w:rPr>
              <w:lastRenderedPageBreak/>
              <w:t>Figure 5.2.29.1 Trail Safety Diagram</w:t>
            </w:r>
          </w:p>
        </w:tc>
      </w:tr>
    </w:tbl>
    <w:p w14:paraId="4D5D489E" w14:textId="77777777" w:rsidR="00001BF7" w:rsidRDefault="00001BF7"/>
    <w:p w14:paraId="0EB7C412" w14:textId="77777777" w:rsidR="00001BF7" w:rsidRDefault="00001BF7">
      <w:pPr>
        <w:keepNext/>
        <w:keepLines/>
        <w:spacing w:after="0" w:line="240" w:lineRule="auto"/>
        <w:ind w:left="0"/>
        <w:rPr>
          <w:sz w:val="18"/>
          <w:szCs w:val="18"/>
        </w:rPr>
      </w:pPr>
    </w:p>
    <w:tbl>
      <w:tblPr>
        <w:tblStyle w:val="afffc"/>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001BF7" w14:paraId="00D1682A" w14:textId="77777777">
        <w:trPr>
          <w:jc w:val="center"/>
        </w:trPr>
        <w:tc>
          <w:tcPr>
            <w:tcW w:w="2235" w:type="dxa"/>
            <w:shd w:val="clear" w:color="auto" w:fill="auto"/>
            <w:tcMar>
              <w:top w:w="100" w:type="dxa"/>
              <w:left w:w="100" w:type="dxa"/>
              <w:bottom w:w="100" w:type="dxa"/>
              <w:right w:w="100" w:type="dxa"/>
            </w:tcMar>
          </w:tcPr>
          <w:p w14:paraId="3AE9A4E1" w14:textId="77777777" w:rsidR="00001BF7" w:rsidRDefault="00115F48">
            <w:pPr>
              <w:widowControl w:val="0"/>
              <w:spacing w:after="0" w:line="240" w:lineRule="auto"/>
              <w:ind w:left="0"/>
              <w:rPr>
                <w:sz w:val="22"/>
                <w:szCs w:val="22"/>
              </w:rPr>
            </w:pPr>
            <w:r>
              <w:rPr>
                <w:sz w:val="22"/>
                <w:szCs w:val="22"/>
              </w:rPr>
              <w:t>Summary</w:t>
            </w:r>
          </w:p>
        </w:tc>
        <w:tc>
          <w:tcPr>
            <w:tcW w:w="7125" w:type="dxa"/>
            <w:shd w:val="clear" w:color="auto" w:fill="auto"/>
            <w:tcMar>
              <w:top w:w="100" w:type="dxa"/>
              <w:left w:w="100" w:type="dxa"/>
              <w:bottom w:w="100" w:type="dxa"/>
              <w:right w:w="100" w:type="dxa"/>
            </w:tcMar>
          </w:tcPr>
          <w:p w14:paraId="30672A60" w14:textId="77777777" w:rsidR="00001BF7" w:rsidRDefault="00115F48">
            <w:pPr>
              <w:widowControl w:val="0"/>
              <w:spacing w:after="0" w:line="240" w:lineRule="auto"/>
              <w:ind w:left="0"/>
              <w:rPr>
                <w:sz w:val="22"/>
                <w:szCs w:val="22"/>
              </w:rPr>
            </w:pPr>
            <w:r>
              <w:rPr>
                <w:sz w:val="22"/>
                <w:szCs w:val="22"/>
              </w:rPr>
              <w:t>Ability of the app to show a list of safety concerns about the hike</w:t>
            </w:r>
          </w:p>
        </w:tc>
      </w:tr>
      <w:tr w:rsidR="00001BF7" w14:paraId="295E6BAF" w14:textId="77777777">
        <w:trPr>
          <w:jc w:val="center"/>
        </w:trPr>
        <w:tc>
          <w:tcPr>
            <w:tcW w:w="2235" w:type="dxa"/>
            <w:shd w:val="clear" w:color="auto" w:fill="auto"/>
            <w:tcMar>
              <w:top w:w="100" w:type="dxa"/>
              <w:left w:w="100" w:type="dxa"/>
              <w:bottom w:w="100" w:type="dxa"/>
              <w:right w:w="100" w:type="dxa"/>
            </w:tcMar>
          </w:tcPr>
          <w:p w14:paraId="7C95CB13" w14:textId="77777777" w:rsidR="00001BF7" w:rsidRDefault="00115F48">
            <w:pPr>
              <w:widowControl w:val="0"/>
              <w:spacing w:after="0" w:line="240" w:lineRule="auto"/>
              <w:ind w:left="0"/>
              <w:rPr>
                <w:sz w:val="22"/>
                <w:szCs w:val="22"/>
              </w:rPr>
            </w:pPr>
            <w:r>
              <w:rPr>
                <w:sz w:val="22"/>
                <w:szCs w:val="22"/>
              </w:rPr>
              <w:t>Actor</w:t>
            </w:r>
          </w:p>
        </w:tc>
        <w:tc>
          <w:tcPr>
            <w:tcW w:w="7125" w:type="dxa"/>
            <w:shd w:val="clear" w:color="auto" w:fill="auto"/>
            <w:tcMar>
              <w:top w:w="100" w:type="dxa"/>
              <w:left w:w="100" w:type="dxa"/>
              <w:bottom w:w="100" w:type="dxa"/>
              <w:right w:w="100" w:type="dxa"/>
            </w:tcMar>
          </w:tcPr>
          <w:p w14:paraId="199CA479" w14:textId="77777777" w:rsidR="00001BF7" w:rsidRDefault="00115F48">
            <w:pPr>
              <w:widowControl w:val="0"/>
              <w:spacing w:after="0" w:line="240" w:lineRule="auto"/>
              <w:ind w:left="0"/>
              <w:rPr>
                <w:sz w:val="22"/>
                <w:szCs w:val="22"/>
              </w:rPr>
            </w:pPr>
            <w:r>
              <w:rPr>
                <w:sz w:val="22"/>
                <w:szCs w:val="22"/>
              </w:rPr>
              <w:t>User</w:t>
            </w:r>
          </w:p>
        </w:tc>
      </w:tr>
      <w:tr w:rsidR="00001BF7" w14:paraId="64D268D9" w14:textId="77777777">
        <w:trPr>
          <w:jc w:val="center"/>
        </w:trPr>
        <w:tc>
          <w:tcPr>
            <w:tcW w:w="2235" w:type="dxa"/>
            <w:shd w:val="clear" w:color="auto" w:fill="auto"/>
            <w:tcMar>
              <w:top w:w="100" w:type="dxa"/>
              <w:left w:w="100" w:type="dxa"/>
              <w:bottom w:w="100" w:type="dxa"/>
              <w:right w:w="100" w:type="dxa"/>
            </w:tcMar>
          </w:tcPr>
          <w:p w14:paraId="2655D51E" w14:textId="77777777" w:rsidR="00001BF7" w:rsidRDefault="00115F48">
            <w:pPr>
              <w:widowControl w:val="0"/>
              <w:spacing w:after="0" w:line="240" w:lineRule="auto"/>
              <w:ind w:left="0"/>
              <w:rPr>
                <w:sz w:val="22"/>
                <w:szCs w:val="22"/>
              </w:rPr>
            </w:pPr>
            <w:r>
              <w:rPr>
                <w:sz w:val="22"/>
                <w:szCs w:val="22"/>
              </w:rPr>
              <w:t>Primary Scenario</w:t>
            </w:r>
          </w:p>
        </w:tc>
        <w:tc>
          <w:tcPr>
            <w:tcW w:w="7125" w:type="dxa"/>
            <w:shd w:val="clear" w:color="auto" w:fill="auto"/>
            <w:tcMar>
              <w:top w:w="100" w:type="dxa"/>
              <w:left w:w="100" w:type="dxa"/>
              <w:bottom w:w="100" w:type="dxa"/>
              <w:right w:w="100" w:type="dxa"/>
            </w:tcMar>
          </w:tcPr>
          <w:p w14:paraId="45DDB0BF" w14:textId="77777777" w:rsidR="00001BF7" w:rsidRDefault="00115F48">
            <w:pPr>
              <w:widowControl w:val="0"/>
              <w:spacing w:after="0" w:line="240" w:lineRule="auto"/>
              <w:ind w:left="0"/>
              <w:rPr>
                <w:sz w:val="22"/>
                <w:szCs w:val="22"/>
              </w:rPr>
            </w:pPr>
            <w:r>
              <w:rPr>
                <w:sz w:val="22"/>
                <w:szCs w:val="22"/>
              </w:rPr>
              <w:t>The user viewing a hike will be able to see safety concerns</w:t>
            </w:r>
          </w:p>
        </w:tc>
      </w:tr>
      <w:tr w:rsidR="00001BF7" w14:paraId="12CF08B9" w14:textId="77777777">
        <w:trPr>
          <w:jc w:val="center"/>
        </w:trPr>
        <w:tc>
          <w:tcPr>
            <w:tcW w:w="2235" w:type="dxa"/>
            <w:shd w:val="clear" w:color="auto" w:fill="auto"/>
            <w:tcMar>
              <w:top w:w="100" w:type="dxa"/>
              <w:left w:w="100" w:type="dxa"/>
              <w:bottom w:w="100" w:type="dxa"/>
              <w:right w:w="100" w:type="dxa"/>
            </w:tcMar>
          </w:tcPr>
          <w:p w14:paraId="770D4863" w14:textId="77777777" w:rsidR="00001BF7" w:rsidRDefault="00115F48">
            <w:pPr>
              <w:widowControl w:val="0"/>
              <w:spacing w:after="0" w:line="240" w:lineRule="auto"/>
              <w:ind w:left="0"/>
              <w:rPr>
                <w:sz w:val="22"/>
                <w:szCs w:val="22"/>
              </w:rPr>
            </w:pPr>
            <w:r>
              <w:rPr>
                <w:sz w:val="22"/>
                <w:szCs w:val="22"/>
              </w:rPr>
              <w:t>Assumptions</w:t>
            </w:r>
          </w:p>
        </w:tc>
        <w:tc>
          <w:tcPr>
            <w:tcW w:w="7125" w:type="dxa"/>
            <w:shd w:val="clear" w:color="auto" w:fill="auto"/>
            <w:tcMar>
              <w:top w:w="100" w:type="dxa"/>
              <w:left w:w="100" w:type="dxa"/>
              <w:bottom w:w="100" w:type="dxa"/>
              <w:right w:w="100" w:type="dxa"/>
            </w:tcMar>
          </w:tcPr>
          <w:p w14:paraId="539EEBF5" w14:textId="77777777" w:rsidR="00001BF7" w:rsidRDefault="00115F48">
            <w:pPr>
              <w:widowControl w:val="0"/>
              <w:spacing w:after="0" w:line="240" w:lineRule="auto"/>
              <w:ind w:left="0"/>
              <w:rPr>
                <w:sz w:val="22"/>
                <w:szCs w:val="22"/>
              </w:rPr>
            </w:pPr>
            <w:r>
              <w:rPr>
                <w:sz w:val="22"/>
                <w:szCs w:val="22"/>
              </w:rPr>
              <w:t>There is safety information to be shown to the user</w:t>
            </w:r>
          </w:p>
        </w:tc>
      </w:tr>
      <w:tr w:rsidR="00001BF7" w14:paraId="7598AE22" w14:textId="77777777">
        <w:trPr>
          <w:jc w:val="center"/>
        </w:trPr>
        <w:tc>
          <w:tcPr>
            <w:tcW w:w="2235" w:type="dxa"/>
            <w:shd w:val="clear" w:color="auto" w:fill="auto"/>
            <w:tcMar>
              <w:top w:w="100" w:type="dxa"/>
              <w:left w:w="100" w:type="dxa"/>
              <w:bottom w:w="100" w:type="dxa"/>
              <w:right w:w="100" w:type="dxa"/>
            </w:tcMar>
          </w:tcPr>
          <w:p w14:paraId="2B8E5835" w14:textId="77777777" w:rsidR="00001BF7" w:rsidRDefault="00115F48">
            <w:pPr>
              <w:widowControl w:val="0"/>
              <w:spacing w:after="0" w:line="240" w:lineRule="auto"/>
              <w:ind w:left="0"/>
              <w:rPr>
                <w:sz w:val="22"/>
                <w:szCs w:val="22"/>
              </w:rPr>
            </w:pPr>
            <w:r>
              <w:rPr>
                <w:sz w:val="22"/>
                <w:szCs w:val="22"/>
              </w:rPr>
              <w:t>SRS Requirement</w:t>
            </w:r>
          </w:p>
        </w:tc>
        <w:tc>
          <w:tcPr>
            <w:tcW w:w="7125" w:type="dxa"/>
            <w:shd w:val="clear" w:color="auto" w:fill="auto"/>
            <w:tcMar>
              <w:top w:w="100" w:type="dxa"/>
              <w:left w:w="100" w:type="dxa"/>
              <w:bottom w:w="100" w:type="dxa"/>
              <w:right w:w="100" w:type="dxa"/>
            </w:tcMar>
          </w:tcPr>
          <w:p w14:paraId="0EDAA92C" w14:textId="77777777" w:rsidR="00001BF7" w:rsidRDefault="00115F48">
            <w:pPr>
              <w:widowControl w:val="0"/>
              <w:spacing w:after="0" w:line="240" w:lineRule="auto"/>
              <w:ind w:left="0"/>
              <w:rPr>
                <w:sz w:val="22"/>
                <w:szCs w:val="22"/>
              </w:rPr>
            </w:pPr>
            <w:hyperlink r:id="rId177" w:anchor="heading=h.6o0fo4387r79">
              <w:r>
                <w:rPr>
                  <w:color w:val="1155CC"/>
                  <w:sz w:val="22"/>
                  <w:szCs w:val="22"/>
                  <w:u w:val="single"/>
                </w:rPr>
                <w:t>SRS 3.4.4</w:t>
              </w:r>
            </w:hyperlink>
          </w:p>
        </w:tc>
      </w:tr>
      <w:tr w:rsidR="00001BF7" w14:paraId="7F0C0790" w14:textId="77777777">
        <w:trPr>
          <w:jc w:val="center"/>
        </w:trPr>
        <w:tc>
          <w:tcPr>
            <w:tcW w:w="2235" w:type="dxa"/>
            <w:shd w:val="clear" w:color="auto" w:fill="auto"/>
            <w:tcMar>
              <w:top w:w="100" w:type="dxa"/>
              <w:left w:w="100" w:type="dxa"/>
              <w:bottom w:w="100" w:type="dxa"/>
              <w:right w:w="100" w:type="dxa"/>
            </w:tcMar>
          </w:tcPr>
          <w:p w14:paraId="7D5D548B" w14:textId="77777777" w:rsidR="00001BF7" w:rsidRDefault="00115F48">
            <w:pPr>
              <w:widowControl w:val="0"/>
              <w:spacing w:after="0" w:line="240" w:lineRule="auto"/>
              <w:ind w:left="0"/>
              <w:rPr>
                <w:sz w:val="22"/>
                <w:szCs w:val="22"/>
              </w:rPr>
            </w:pPr>
            <w:r>
              <w:rPr>
                <w:sz w:val="22"/>
                <w:szCs w:val="22"/>
              </w:rPr>
              <w:t>SDD References</w:t>
            </w:r>
          </w:p>
        </w:tc>
        <w:tc>
          <w:tcPr>
            <w:tcW w:w="7125" w:type="dxa"/>
            <w:shd w:val="clear" w:color="auto" w:fill="auto"/>
            <w:tcMar>
              <w:top w:w="100" w:type="dxa"/>
              <w:left w:w="100" w:type="dxa"/>
              <w:bottom w:w="100" w:type="dxa"/>
              <w:right w:w="100" w:type="dxa"/>
            </w:tcMar>
          </w:tcPr>
          <w:p w14:paraId="008164FE" w14:textId="77777777" w:rsidR="00001BF7" w:rsidRDefault="00115F48">
            <w:pPr>
              <w:spacing w:after="0" w:line="240" w:lineRule="auto"/>
              <w:ind w:left="0"/>
              <w:rPr>
                <w:sz w:val="22"/>
                <w:szCs w:val="22"/>
              </w:rPr>
            </w:pPr>
            <w:hyperlink r:id="rId178" w:anchor="heading=h.2i9l8ns">
              <w:r>
                <w:rPr>
                  <w:color w:val="1155CC"/>
                  <w:sz w:val="22"/>
                  <w:szCs w:val="22"/>
                  <w:u w:val="single"/>
                </w:rPr>
                <w:t>SDD 5.5.2.5</w:t>
              </w:r>
            </w:hyperlink>
            <w:r>
              <w:rPr>
                <w:sz w:val="22"/>
                <w:szCs w:val="22"/>
              </w:rPr>
              <w:t xml:space="preserve">, </w:t>
            </w:r>
            <w:hyperlink r:id="rId179" w:anchor="heading=h.3rnmrmc">
              <w:r>
                <w:rPr>
                  <w:color w:val="1155CC"/>
                  <w:sz w:val="22"/>
                  <w:szCs w:val="22"/>
                  <w:u w:val="single"/>
                </w:rPr>
                <w:t>SDD 5.10.2</w:t>
              </w:r>
            </w:hyperlink>
          </w:p>
        </w:tc>
      </w:tr>
    </w:tbl>
    <w:p w14:paraId="0B8B0E5C" w14:textId="77777777" w:rsidR="00001BF7" w:rsidRDefault="00001BF7">
      <w:pPr>
        <w:pStyle w:val="Heading1"/>
        <w:spacing w:line="240" w:lineRule="auto"/>
        <w:ind w:left="0"/>
      </w:pPr>
      <w:bookmarkStart w:id="120" w:name="_i4leww1ur24a" w:colFirst="0" w:colLast="0"/>
      <w:bookmarkEnd w:id="120"/>
    </w:p>
    <w:p w14:paraId="70B2A5C7" w14:textId="77777777" w:rsidR="00001BF7" w:rsidRDefault="00115F48">
      <w:pPr>
        <w:pStyle w:val="Heading1"/>
        <w:spacing w:line="240" w:lineRule="auto"/>
      </w:pPr>
      <w:bookmarkStart w:id="121" w:name="_9kcq59g375ks" w:colFirst="0" w:colLast="0"/>
      <w:bookmarkEnd w:id="121"/>
      <w:r>
        <w:t>5.3 Composition</w:t>
      </w:r>
    </w:p>
    <w:p w14:paraId="108EB2A4" w14:textId="77777777" w:rsidR="00001BF7" w:rsidRDefault="00115F48">
      <w:pPr>
        <w:spacing w:before="200" w:after="0" w:line="276" w:lineRule="auto"/>
        <w:ind w:left="0"/>
        <w:rPr>
          <w:sz w:val="22"/>
          <w:szCs w:val="22"/>
        </w:rPr>
      </w:pPr>
      <w:r>
        <w:rPr>
          <w:sz w:val="22"/>
          <w:szCs w:val="22"/>
        </w:rPr>
        <w:t xml:space="preserve">The composition viewpoint is described in IEEE Std 1016-2009 on pages 15-16, section 5.3: “The Composition viewpoint describes the way the design subject is (recursively) structured into constituent parts and establishes the roles of those </w:t>
      </w:r>
      <w:r>
        <w:rPr>
          <w:sz w:val="22"/>
          <w:szCs w:val="22"/>
        </w:rPr>
        <w:t>parts.”</w:t>
      </w:r>
    </w:p>
    <w:p w14:paraId="4D67EE0E" w14:textId="77777777" w:rsidR="00001BF7" w:rsidRDefault="00115F48">
      <w:pPr>
        <w:pStyle w:val="Heading3"/>
        <w:spacing w:line="276" w:lineRule="auto"/>
        <w:ind w:left="0"/>
        <w:rPr>
          <w:color w:val="434343"/>
        </w:rPr>
      </w:pPr>
      <w:bookmarkStart w:id="122" w:name="_3zn7x4sz5xw2" w:colFirst="0" w:colLast="0"/>
      <w:bookmarkEnd w:id="122"/>
      <w:r>
        <w:rPr>
          <w:color w:val="434343"/>
        </w:rPr>
        <w:t xml:space="preserve">5.3.1 High-Level Application Package Composition (SRS </w:t>
      </w:r>
      <w:hyperlink r:id="rId180">
        <w:r>
          <w:rPr>
            <w:color w:val="1155CC"/>
            <w:u w:val="single"/>
          </w:rPr>
          <w:t>1.3.1</w:t>
        </w:r>
      </w:hyperlink>
      <w:r>
        <w:rPr>
          <w:color w:val="434343"/>
        </w:rPr>
        <w:t xml:space="preserve">, </w:t>
      </w:r>
      <w:hyperlink r:id="rId181">
        <w:r>
          <w:rPr>
            <w:color w:val="1155CC"/>
            <w:u w:val="single"/>
          </w:rPr>
          <w:t>3.6</w:t>
        </w:r>
      </w:hyperlink>
      <w:r>
        <w:rPr>
          <w:color w:val="434343"/>
        </w:rPr>
        <w:t xml:space="preserve"> &amp; SDD </w:t>
      </w:r>
      <w:hyperlink w:anchor="_kyglrfoyg8pa">
        <w:r>
          <w:rPr>
            <w:color w:val="1155CC"/>
            <w:u w:val="single"/>
          </w:rPr>
          <w:t>5.7</w:t>
        </w:r>
      </w:hyperlink>
      <w:r>
        <w:rPr>
          <w:color w:val="434343"/>
        </w:rPr>
        <w:t>)</w:t>
      </w:r>
    </w:p>
    <w:p w14:paraId="27247CEF" w14:textId="77777777" w:rsidR="00001BF7" w:rsidRDefault="00115F48">
      <w:pPr>
        <w:spacing w:after="0" w:line="276" w:lineRule="auto"/>
        <w:ind w:left="0"/>
        <w:rPr>
          <w:sz w:val="22"/>
          <w:szCs w:val="22"/>
        </w:rPr>
      </w:pPr>
      <w:r>
        <w:rPr>
          <w:sz w:val="22"/>
          <w:szCs w:val="22"/>
        </w:rPr>
        <w:t xml:space="preserve">The following diagrams depict the </w:t>
      </w:r>
      <w:proofErr w:type="gramStart"/>
      <w:r>
        <w:rPr>
          <w:sz w:val="22"/>
          <w:szCs w:val="22"/>
        </w:rPr>
        <w:t>high level</w:t>
      </w:r>
      <w:proofErr w:type="gramEnd"/>
      <w:r>
        <w:rPr>
          <w:sz w:val="22"/>
          <w:szCs w:val="22"/>
        </w:rPr>
        <w:t xml:space="preserve"> view for the system composition of the </w:t>
      </w:r>
      <w:proofErr w:type="spellStart"/>
      <w:r>
        <w:rPr>
          <w:i/>
          <w:sz w:val="22"/>
          <w:szCs w:val="22"/>
        </w:rPr>
        <w:t>Trailru</w:t>
      </w:r>
      <w:proofErr w:type="spellEnd"/>
      <w:r>
        <w:rPr>
          <w:sz w:val="22"/>
          <w:szCs w:val="22"/>
        </w:rPr>
        <w:t xml:space="preserve"> application, the </w:t>
      </w:r>
      <w:proofErr w:type="spellStart"/>
      <w:r>
        <w:rPr>
          <w:sz w:val="22"/>
          <w:szCs w:val="22"/>
        </w:rPr>
        <w:t>Trailru</w:t>
      </w:r>
      <w:proofErr w:type="spellEnd"/>
      <w:r>
        <w:rPr>
          <w:sz w:val="22"/>
          <w:szCs w:val="22"/>
        </w:rPr>
        <w:t xml:space="preserve"> Server (API), and the External APIs. </w:t>
      </w:r>
    </w:p>
    <w:p w14:paraId="3DD99B3D" w14:textId="77777777" w:rsidR="00001BF7" w:rsidRDefault="00115F48">
      <w:pPr>
        <w:spacing w:after="0" w:line="276" w:lineRule="auto"/>
        <w:ind w:left="0"/>
        <w:rPr>
          <w:sz w:val="22"/>
          <w:szCs w:val="22"/>
        </w:rPr>
      </w:pPr>
      <w:hyperlink w:anchor="pg743w8xd58g">
        <w:r>
          <w:rPr>
            <w:noProof/>
            <w:color w:val="1155CC"/>
            <w:sz w:val="22"/>
            <w:szCs w:val="22"/>
            <w:u w:val="single"/>
          </w:rPr>
          <w:drawing>
            <wp:inline distT="114300" distB="114300" distL="114300" distR="114300" wp14:anchorId="1605D673" wp14:editId="7900A4C8">
              <wp:extent cx="6858000" cy="3657600"/>
              <wp:effectExtent l="0" t="0" r="0" b="0"/>
              <wp:docPr id="2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2"/>
                      <a:srcRect/>
                      <a:stretch>
                        <a:fillRect/>
                      </a:stretch>
                    </pic:blipFill>
                    <pic:spPr>
                      <a:xfrm>
                        <a:off x="0" y="0"/>
                        <a:ext cx="6858000" cy="3657600"/>
                      </a:xfrm>
                      <a:prstGeom prst="rect">
                        <a:avLst/>
                      </a:prstGeom>
                      <a:ln/>
                    </pic:spPr>
                  </pic:pic>
                </a:graphicData>
              </a:graphic>
            </wp:inline>
          </w:drawing>
        </w:r>
      </w:hyperlink>
    </w:p>
    <w:p w14:paraId="602558C3" w14:textId="77777777" w:rsidR="00001BF7" w:rsidRDefault="00115F48">
      <w:pPr>
        <w:spacing w:after="0" w:line="276" w:lineRule="auto"/>
        <w:ind w:left="0"/>
        <w:rPr>
          <w:sz w:val="22"/>
          <w:szCs w:val="22"/>
        </w:rPr>
      </w:pPr>
      <w:r>
        <w:rPr>
          <w:sz w:val="22"/>
          <w:szCs w:val="22"/>
        </w:rPr>
        <w:t xml:space="preserve">The </w:t>
      </w:r>
      <w:proofErr w:type="spellStart"/>
      <w:r>
        <w:rPr>
          <w:sz w:val="22"/>
          <w:szCs w:val="22"/>
        </w:rPr>
        <w:t>Trailru</w:t>
      </w:r>
      <w:proofErr w:type="spellEnd"/>
      <w:r>
        <w:rPr>
          <w:sz w:val="22"/>
          <w:szCs w:val="22"/>
        </w:rPr>
        <w:t xml:space="preserve"> app consists of two pieces of softwa</w:t>
      </w:r>
      <w:r>
        <w:rPr>
          <w:sz w:val="22"/>
          <w:szCs w:val="22"/>
        </w:rPr>
        <w:t xml:space="preserve">re: the application, and the </w:t>
      </w:r>
      <w:proofErr w:type="spellStart"/>
      <w:r>
        <w:rPr>
          <w:sz w:val="22"/>
          <w:szCs w:val="22"/>
        </w:rPr>
        <w:t>Trailru</w:t>
      </w:r>
      <w:proofErr w:type="spellEnd"/>
      <w:r>
        <w:rPr>
          <w:sz w:val="22"/>
          <w:szCs w:val="22"/>
        </w:rPr>
        <w:t xml:space="preserve"> Server (API). The server is built on a Linux OS running Apache, with MySQL to manage and communicate with the application and the database.</w:t>
      </w:r>
    </w:p>
    <w:p w14:paraId="13CB165F" w14:textId="77777777" w:rsidR="00001BF7" w:rsidRDefault="00001BF7">
      <w:pPr>
        <w:spacing w:after="0" w:line="276" w:lineRule="auto"/>
        <w:ind w:left="0"/>
        <w:rPr>
          <w:sz w:val="22"/>
          <w:szCs w:val="22"/>
        </w:rPr>
      </w:pPr>
    </w:p>
    <w:p w14:paraId="7125F2B5" w14:textId="77777777" w:rsidR="00001BF7" w:rsidRDefault="00115F48">
      <w:pPr>
        <w:spacing w:after="0" w:line="276" w:lineRule="auto"/>
        <w:ind w:left="0"/>
        <w:rPr>
          <w:sz w:val="22"/>
          <w:szCs w:val="22"/>
        </w:rPr>
      </w:pPr>
      <w:r>
        <w:rPr>
          <w:sz w:val="22"/>
          <w:szCs w:val="22"/>
        </w:rPr>
        <w:t xml:space="preserve">The </w:t>
      </w:r>
      <w:proofErr w:type="spellStart"/>
      <w:r>
        <w:rPr>
          <w:sz w:val="22"/>
          <w:szCs w:val="22"/>
        </w:rPr>
        <w:t>Trailru</w:t>
      </w:r>
      <w:proofErr w:type="spellEnd"/>
      <w:r>
        <w:rPr>
          <w:sz w:val="22"/>
          <w:szCs w:val="22"/>
        </w:rPr>
        <w:t xml:space="preserve"> mobile application will be built with React Native, using the Android and the iOS development platforms. </w:t>
      </w:r>
    </w:p>
    <w:p w14:paraId="57DCEC6F" w14:textId="77777777" w:rsidR="00001BF7" w:rsidRDefault="00115F48">
      <w:pPr>
        <w:pStyle w:val="Heading3"/>
        <w:spacing w:line="276" w:lineRule="auto"/>
        <w:ind w:left="0"/>
        <w:rPr>
          <w:color w:val="434343"/>
        </w:rPr>
      </w:pPr>
      <w:bookmarkStart w:id="123" w:name="_tukbg5ni5lwq" w:colFirst="0" w:colLast="0"/>
      <w:bookmarkEnd w:id="123"/>
      <w:r>
        <w:rPr>
          <w:color w:val="434343"/>
        </w:rPr>
        <w:t xml:space="preserve">5.3.2 Application-Side Component Elaboration (SRS </w:t>
      </w:r>
      <w:hyperlink r:id="rId183">
        <w:r>
          <w:rPr>
            <w:color w:val="1155CC"/>
            <w:u w:val="single"/>
          </w:rPr>
          <w:t>3.6.5</w:t>
        </w:r>
      </w:hyperlink>
      <w:r>
        <w:rPr>
          <w:color w:val="434343"/>
        </w:rPr>
        <w:t xml:space="preserve">, </w:t>
      </w:r>
      <w:hyperlink r:id="rId184">
        <w:r>
          <w:rPr>
            <w:color w:val="1155CC"/>
            <w:u w:val="single"/>
          </w:rPr>
          <w:t>1.3.1</w:t>
        </w:r>
      </w:hyperlink>
      <w:r>
        <w:rPr>
          <w:color w:val="434343"/>
        </w:rPr>
        <w:t xml:space="preserve">, </w:t>
      </w:r>
      <w:hyperlink r:id="rId185">
        <w:r>
          <w:rPr>
            <w:color w:val="1155CC"/>
            <w:u w:val="single"/>
          </w:rPr>
          <w:t>1.3.3</w:t>
        </w:r>
      </w:hyperlink>
      <w:r>
        <w:rPr>
          <w:color w:val="434343"/>
        </w:rPr>
        <w:t>,</w:t>
      </w:r>
      <w:r>
        <w:rPr>
          <w:color w:val="434343"/>
        </w:rPr>
        <w:t xml:space="preserve"> </w:t>
      </w:r>
      <w:hyperlink r:id="rId186">
        <w:r>
          <w:rPr>
            <w:color w:val="1155CC"/>
            <w:u w:val="single"/>
          </w:rPr>
          <w:t>3.1.1</w:t>
        </w:r>
      </w:hyperlink>
      <w:r>
        <w:rPr>
          <w:color w:val="434343"/>
        </w:rPr>
        <w:t xml:space="preserve">, </w:t>
      </w:r>
      <w:hyperlink r:id="rId187">
        <w:r>
          <w:rPr>
            <w:color w:val="1155CC"/>
            <w:u w:val="single"/>
          </w:rPr>
          <w:t>3.6</w:t>
        </w:r>
      </w:hyperlink>
      <w:r>
        <w:rPr>
          <w:color w:val="434343"/>
        </w:rPr>
        <w:t>)</w:t>
      </w:r>
    </w:p>
    <w:p w14:paraId="516740B4" w14:textId="77777777" w:rsidR="00001BF7" w:rsidRDefault="00115F48">
      <w:pPr>
        <w:spacing w:after="0" w:line="276" w:lineRule="auto"/>
        <w:ind w:left="0"/>
        <w:rPr>
          <w:sz w:val="22"/>
          <w:szCs w:val="22"/>
        </w:rPr>
      </w:pPr>
      <w:r>
        <w:rPr>
          <w:sz w:val="22"/>
          <w:szCs w:val="22"/>
        </w:rPr>
        <w:t>The application-side compon</w:t>
      </w:r>
      <w:r>
        <w:rPr>
          <w:sz w:val="22"/>
          <w:szCs w:val="22"/>
        </w:rPr>
        <w:t>ents consist of the Software Development Kit, the user interface, and the phone interface. These three sections make up the role of the application within the context of the high-level application package composition.</w:t>
      </w:r>
    </w:p>
    <w:p w14:paraId="012A2631" w14:textId="77777777" w:rsidR="00001BF7" w:rsidRDefault="00115F48">
      <w:pPr>
        <w:spacing w:after="0" w:line="276" w:lineRule="auto"/>
        <w:ind w:left="0"/>
        <w:rPr>
          <w:sz w:val="22"/>
          <w:szCs w:val="22"/>
        </w:rPr>
      </w:pPr>
      <w:r>
        <w:rPr>
          <w:sz w:val="22"/>
          <w:szCs w:val="22"/>
        </w:rPr>
        <w:lastRenderedPageBreak/>
        <w:br/>
      </w:r>
      <w:hyperlink w:anchor="s7owysdxjuoy">
        <w:r>
          <w:rPr>
            <w:noProof/>
            <w:color w:val="1155CC"/>
            <w:sz w:val="22"/>
            <w:szCs w:val="22"/>
            <w:u w:val="single"/>
          </w:rPr>
          <w:drawing>
            <wp:inline distT="114300" distB="114300" distL="114300" distR="114300" wp14:anchorId="28BE96E7" wp14:editId="32AFD457">
              <wp:extent cx="6858000" cy="3390900"/>
              <wp:effectExtent l="0" t="0" r="0" b="0"/>
              <wp:docPr id="5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88"/>
                      <a:srcRect/>
                      <a:stretch>
                        <a:fillRect/>
                      </a:stretch>
                    </pic:blipFill>
                    <pic:spPr>
                      <a:xfrm>
                        <a:off x="0" y="0"/>
                        <a:ext cx="6858000" cy="3390900"/>
                      </a:xfrm>
                      <a:prstGeom prst="rect">
                        <a:avLst/>
                      </a:prstGeom>
                      <a:ln/>
                    </pic:spPr>
                  </pic:pic>
                </a:graphicData>
              </a:graphic>
            </wp:inline>
          </w:drawing>
        </w:r>
      </w:hyperlink>
    </w:p>
    <w:p w14:paraId="4907CF63" w14:textId="77777777" w:rsidR="00001BF7" w:rsidRDefault="00115F48">
      <w:pPr>
        <w:pStyle w:val="Heading4"/>
        <w:ind w:left="0"/>
      </w:pPr>
      <w:bookmarkStart w:id="124" w:name="_cva8cvvxpuw7" w:colFirst="0" w:colLast="0"/>
      <w:bookmarkEnd w:id="124"/>
      <w:r>
        <w:t xml:space="preserve">5.3.2.1 React Native (SDD </w:t>
      </w:r>
      <w:hyperlink w:anchor="_y91pnozhr55j">
        <w:r>
          <w:rPr>
            <w:color w:val="1155CC"/>
            <w:u w:val="single"/>
          </w:rPr>
          <w:t>5.7.1</w:t>
        </w:r>
      </w:hyperlink>
      <w:r>
        <w:t>)</w:t>
      </w:r>
    </w:p>
    <w:p w14:paraId="4BABDB89" w14:textId="77777777" w:rsidR="00001BF7" w:rsidRDefault="00115F48">
      <w:pPr>
        <w:spacing w:after="0" w:line="276" w:lineRule="auto"/>
        <w:ind w:left="0"/>
        <w:rPr>
          <w:sz w:val="22"/>
          <w:szCs w:val="22"/>
        </w:rPr>
      </w:pPr>
      <w:r>
        <w:rPr>
          <w:sz w:val="22"/>
          <w:szCs w:val="22"/>
        </w:rPr>
        <w:t>The application will handle interactions with the user's device and calls to various servers through the React JavaScript framework. React has certain advantages:</w:t>
      </w:r>
    </w:p>
    <w:p w14:paraId="1B120285" w14:textId="77777777" w:rsidR="00001BF7" w:rsidRDefault="00115F48">
      <w:pPr>
        <w:pStyle w:val="Heading5"/>
        <w:spacing w:after="0"/>
        <w:ind w:left="0" w:firstLine="720"/>
      </w:pPr>
      <w:bookmarkStart w:id="125" w:name="_bo49ljjh771j" w:colFirst="0" w:colLast="0"/>
      <w:bookmarkEnd w:id="125"/>
      <w:r>
        <w:t>5.3.2.1.1 React Native Benefit</w:t>
      </w:r>
    </w:p>
    <w:p w14:paraId="1CF76370" w14:textId="77777777" w:rsidR="00001BF7" w:rsidRDefault="00115F48">
      <w:pPr>
        <w:spacing w:after="0" w:line="276" w:lineRule="auto"/>
        <w:rPr>
          <w:sz w:val="22"/>
          <w:szCs w:val="22"/>
        </w:rPr>
      </w:pPr>
      <w:r>
        <w:rPr>
          <w:sz w:val="22"/>
          <w:szCs w:val="22"/>
        </w:rPr>
        <w:t xml:space="preserve">React is a write once, run anywhere development platform. The </w:t>
      </w:r>
      <w:r>
        <w:rPr>
          <w:sz w:val="22"/>
          <w:szCs w:val="22"/>
        </w:rPr>
        <w:t xml:space="preserve">virtual DOM in react-based programs is </w:t>
      </w:r>
      <w:proofErr w:type="gramStart"/>
      <w:r>
        <w:rPr>
          <w:sz w:val="22"/>
          <w:szCs w:val="22"/>
        </w:rPr>
        <w:t>similar to</w:t>
      </w:r>
      <w:proofErr w:type="gramEnd"/>
      <w:r>
        <w:rPr>
          <w:sz w:val="22"/>
          <w:szCs w:val="22"/>
        </w:rPr>
        <w:t xml:space="preserve"> HTML documents. The user experience is easier to design for and app development is easier to track and manage. The data-flow model of React creates stable applications, which leads to less crashing.</w:t>
      </w:r>
    </w:p>
    <w:p w14:paraId="59AE7F3A" w14:textId="77777777" w:rsidR="00001BF7" w:rsidRDefault="00001BF7">
      <w:pPr>
        <w:spacing w:after="0" w:line="276" w:lineRule="auto"/>
        <w:ind w:left="0"/>
        <w:rPr>
          <w:sz w:val="22"/>
          <w:szCs w:val="22"/>
        </w:rPr>
      </w:pPr>
    </w:p>
    <w:p w14:paraId="1653AF1C" w14:textId="77777777" w:rsidR="00001BF7" w:rsidRDefault="00115F48">
      <w:pPr>
        <w:pStyle w:val="Heading4"/>
        <w:ind w:left="0"/>
      </w:pPr>
      <w:bookmarkStart w:id="126" w:name="_582cmye1n8s" w:colFirst="0" w:colLast="0"/>
      <w:bookmarkEnd w:id="126"/>
      <w:r>
        <w:t>5.3.2.</w:t>
      </w:r>
      <w:r>
        <w:t xml:space="preserve">2 User Interface (SDD </w:t>
      </w:r>
      <w:hyperlink w:anchor="_dmferlgss3qu">
        <w:r>
          <w:rPr>
            <w:color w:val="1155CC"/>
            <w:u w:val="single"/>
          </w:rPr>
          <w:t>5.8</w:t>
        </w:r>
      </w:hyperlink>
      <w:r>
        <w:t xml:space="preserve">, </w:t>
      </w:r>
      <w:hyperlink w:anchor="_3vc1rndpv5w2">
        <w:r>
          <w:rPr>
            <w:color w:val="1155CC"/>
            <w:u w:val="single"/>
          </w:rPr>
          <w:t>5.10.1</w:t>
        </w:r>
      </w:hyperlink>
      <w:r>
        <w:t>)</w:t>
      </w:r>
    </w:p>
    <w:p w14:paraId="23719340" w14:textId="77777777" w:rsidR="00001BF7" w:rsidRDefault="00115F48">
      <w:pPr>
        <w:spacing w:after="0" w:line="276" w:lineRule="auto"/>
        <w:ind w:left="0"/>
        <w:rPr>
          <w:sz w:val="22"/>
          <w:szCs w:val="22"/>
        </w:rPr>
      </w:pPr>
      <w:r>
        <w:rPr>
          <w:sz w:val="22"/>
          <w:szCs w:val="22"/>
        </w:rPr>
        <w:t xml:space="preserve">The application will maintain connection with the user interface, meaning any type of multi-tasking function the phone operating system has, as well </w:t>
      </w:r>
      <w:r>
        <w:rPr>
          <w:sz w:val="22"/>
          <w:szCs w:val="22"/>
        </w:rPr>
        <w:t xml:space="preserve">as the touch screen interface and home button (if applicable). </w:t>
      </w:r>
    </w:p>
    <w:p w14:paraId="572ABC11" w14:textId="77777777" w:rsidR="00001BF7" w:rsidRDefault="00001BF7">
      <w:pPr>
        <w:spacing w:after="0" w:line="276" w:lineRule="auto"/>
        <w:ind w:left="0"/>
        <w:rPr>
          <w:sz w:val="22"/>
          <w:szCs w:val="22"/>
        </w:rPr>
      </w:pPr>
    </w:p>
    <w:p w14:paraId="1D7DAC66" w14:textId="77777777" w:rsidR="00001BF7" w:rsidRDefault="00115F48">
      <w:pPr>
        <w:spacing w:after="0" w:line="276" w:lineRule="auto"/>
        <w:ind w:left="0"/>
        <w:rPr>
          <w:sz w:val="22"/>
          <w:szCs w:val="22"/>
        </w:rPr>
      </w:pPr>
      <w:r>
        <w:rPr>
          <w:sz w:val="22"/>
          <w:szCs w:val="22"/>
        </w:rPr>
        <w:t xml:space="preserve">The application will respond appropriately while in airplane mode (no access to external data) and do not disturb mode (no sounds or alerts). </w:t>
      </w:r>
    </w:p>
    <w:p w14:paraId="794B7ED2" w14:textId="77777777" w:rsidR="00001BF7" w:rsidRDefault="00001BF7">
      <w:pPr>
        <w:spacing w:after="0" w:line="276" w:lineRule="auto"/>
        <w:ind w:left="0"/>
        <w:rPr>
          <w:sz w:val="22"/>
          <w:szCs w:val="22"/>
        </w:rPr>
      </w:pPr>
    </w:p>
    <w:p w14:paraId="604D4037" w14:textId="77777777" w:rsidR="00001BF7" w:rsidRDefault="00115F48">
      <w:pPr>
        <w:pStyle w:val="Heading4"/>
        <w:ind w:left="0"/>
      </w:pPr>
      <w:bookmarkStart w:id="127" w:name="_p1otg9hawr6g" w:colFirst="0" w:colLast="0"/>
      <w:bookmarkEnd w:id="127"/>
      <w:r>
        <w:lastRenderedPageBreak/>
        <w:t xml:space="preserve">5.3.2.3 Phone Interface (SDD </w:t>
      </w:r>
      <w:hyperlink w:anchor="_dmferlgss3qu">
        <w:r>
          <w:rPr>
            <w:color w:val="1155CC"/>
            <w:u w:val="single"/>
          </w:rPr>
          <w:t>5.8</w:t>
        </w:r>
      </w:hyperlink>
      <w:r>
        <w:t xml:space="preserve">, </w:t>
      </w:r>
      <w:hyperlink w:anchor="_ydtphvoy9xs0">
        <w:r>
          <w:rPr>
            <w:color w:val="1155CC"/>
            <w:u w:val="single"/>
          </w:rPr>
          <w:t>5.6.1</w:t>
        </w:r>
      </w:hyperlink>
      <w:r>
        <w:t xml:space="preserve">, </w:t>
      </w:r>
      <w:hyperlink w:anchor="_smfkmqmzc350">
        <w:r>
          <w:rPr>
            <w:color w:val="1155CC"/>
            <w:u w:val="single"/>
          </w:rPr>
          <w:t>5.6.4</w:t>
        </w:r>
      </w:hyperlink>
      <w:r>
        <w:t xml:space="preserve">) </w:t>
      </w:r>
    </w:p>
    <w:p w14:paraId="0EA556A0" w14:textId="77777777" w:rsidR="00001BF7" w:rsidRDefault="00115F48">
      <w:pPr>
        <w:spacing w:after="0" w:line="276" w:lineRule="auto"/>
        <w:ind w:left="0"/>
        <w:rPr>
          <w:sz w:val="22"/>
          <w:szCs w:val="22"/>
        </w:rPr>
      </w:pPr>
      <w:r>
        <w:rPr>
          <w:sz w:val="22"/>
          <w:szCs w:val="22"/>
        </w:rPr>
        <w:t>The application will interact with the phone storage and system events. This includes the phone battery level, as well as any health telemetry the</w:t>
      </w:r>
      <w:r>
        <w:rPr>
          <w:sz w:val="22"/>
          <w:szCs w:val="22"/>
        </w:rPr>
        <w:t xml:space="preserve"> phone receives. The battery level will be used to establish guidelines between the low-power mode and the full-power mode. </w:t>
      </w:r>
    </w:p>
    <w:p w14:paraId="77F8E707" w14:textId="77777777" w:rsidR="00001BF7" w:rsidRDefault="00001BF7">
      <w:pPr>
        <w:spacing w:after="0" w:line="276" w:lineRule="auto"/>
        <w:ind w:left="0"/>
        <w:rPr>
          <w:sz w:val="22"/>
          <w:szCs w:val="22"/>
        </w:rPr>
      </w:pPr>
    </w:p>
    <w:p w14:paraId="22C3EC82" w14:textId="77777777" w:rsidR="00001BF7" w:rsidRDefault="00001BF7">
      <w:pPr>
        <w:spacing w:after="0" w:line="276" w:lineRule="auto"/>
        <w:ind w:left="0"/>
        <w:rPr>
          <w:sz w:val="22"/>
          <w:szCs w:val="22"/>
        </w:rPr>
      </w:pPr>
    </w:p>
    <w:p w14:paraId="5154FF88" w14:textId="77777777" w:rsidR="00001BF7" w:rsidRDefault="00115F48">
      <w:pPr>
        <w:pStyle w:val="Heading3"/>
        <w:spacing w:line="276" w:lineRule="auto"/>
        <w:ind w:left="0"/>
        <w:rPr>
          <w:color w:val="434343"/>
        </w:rPr>
      </w:pPr>
      <w:bookmarkStart w:id="128" w:name="_i89shxah70ho" w:colFirst="0" w:colLast="0"/>
      <w:bookmarkEnd w:id="128"/>
      <w:r>
        <w:rPr>
          <w:color w:val="434343"/>
        </w:rPr>
        <w:t xml:space="preserve">5.3.3 Server-Side Component Elaboration (SRS </w:t>
      </w:r>
      <w:hyperlink r:id="rId189">
        <w:r>
          <w:rPr>
            <w:color w:val="1155CC"/>
            <w:u w:val="single"/>
          </w:rPr>
          <w:t>1.3.1</w:t>
        </w:r>
      </w:hyperlink>
      <w:r>
        <w:rPr>
          <w:color w:val="434343"/>
        </w:rPr>
        <w:t xml:space="preserve">, </w:t>
      </w:r>
      <w:hyperlink r:id="rId190">
        <w:r>
          <w:rPr>
            <w:color w:val="1155CC"/>
            <w:u w:val="single"/>
          </w:rPr>
          <w:t>3.1.2.1.4</w:t>
        </w:r>
      </w:hyperlink>
      <w:r>
        <w:rPr>
          <w:color w:val="434343"/>
        </w:rPr>
        <w:t xml:space="preserve"> &amp; SDD </w:t>
      </w:r>
      <w:hyperlink w:anchor="_km2f2zbg9e2b">
        <w:r>
          <w:rPr>
            <w:color w:val="1155CC"/>
            <w:u w:val="single"/>
          </w:rPr>
          <w:t>5.6.2</w:t>
        </w:r>
      </w:hyperlink>
      <w:r>
        <w:rPr>
          <w:color w:val="434343"/>
        </w:rPr>
        <w:t>)</w:t>
      </w:r>
    </w:p>
    <w:p w14:paraId="44DBE91C" w14:textId="77777777" w:rsidR="00001BF7" w:rsidRDefault="00115F48">
      <w:pPr>
        <w:spacing w:after="0" w:line="276" w:lineRule="auto"/>
        <w:ind w:left="0"/>
        <w:rPr>
          <w:sz w:val="22"/>
          <w:szCs w:val="22"/>
        </w:rPr>
      </w:pPr>
      <w:r>
        <w:rPr>
          <w:sz w:val="22"/>
          <w:szCs w:val="22"/>
        </w:rPr>
        <w:t xml:space="preserve">The </w:t>
      </w:r>
      <w:proofErr w:type="spellStart"/>
      <w:r>
        <w:rPr>
          <w:sz w:val="22"/>
          <w:szCs w:val="22"/>
        </w:rPr>
        <w:t>Trailru</w:t>
      </w:r>
      <w:proofErr w:type="spellEnd"/>
      <w:r>
        <w:rPr>
          <w:sz w:val="22"/>
          <w:szCs w:val="22"/>
        </w:rPr>
        <w:t xml:space="preserve"> server will handle user login and authenticati</w:t>
      </w:r>
      <w:r>
        <w:rPr>
          <w:sz w:val="22"/>
          <w:szCs w:val="22"/>
        </w:rPr>
        <w:t xml:space="preserve">on that will be sent back to the application through the web socket. The server will utilize a Linux based OS, Apache for communications, and MySQL for storage of </w:t>
      </w:r>
      <w:proofErr w:type="gramStart"/>
      <w:r>
        <w:rPr>
          <w:sz w:val="22"/>
          <w:szCs w:val="22"/>
        </w:rPr>
        <w:t>user names</w:t>
      </w:r>
      <w:proofErr w:type="gramEnd"/>
      <w:r>
        <w:rPr>
          <w:sz w:val="22"/>
          <w:szCs w:val="22"/>
        </w:rPr>
        <w:t xml:space="preserve"> and hashed passwords. The server will receive a request and transmit back data aft</w:t>
      </w:r>
      <w:r>
        <w:rPr>
          <w:sz w:val="22"/>
          <w:szCs w:val="22"/>
        </w:rPr>
        <w:t>er Apache and the server fulfill the request.</w:t>
      </w:r>
    </w:p>
    <w:bookmarkStart w:id="129" w:name="_n9dzwf3vg908" w:colFirst="0" w:colLast="0"/>
    <w:bookmarkEnd w:id="129"/>
    <w:p w14:paraId="438AB5CE" w14:textId="77777777" w:rsidR="00001BF7" w:rsidRDefault="00115F48">
      <w:pPr>
        <w:pStyle w:val="Heading3"/>
        <w:spacing w:line="276" w:lineRule="auto"/>
        <w:ind w:left="0"/>
        <w:rPr>
          <w:color w:val="434343"/>
        </w:rPr>
      </w:pPr>
      <w:r>
        <w:fldChar w:fldCharType="begin"/>
      </w:r>
      <w:r>
        <w:instrText xml:space="preserve"> HYPERLINK \l "vue0aeyirmk1" \h </w:instrText>
      </w:r>
      <w:r>
        <w:fldChar w:fldCharType="separate"/>
      </w:r>
      <w:r>
        <w:rPr>
          <w:noProof/>
          <w:color w:val="1155CC"/>
          <w:u w:val="single"/>
        </w:rPr>
        <w:drawing>
          <wp:inline distT="114300" distB="114300" distL="114300" distR="114300" wp14:anchorId="1E71DED5" wp14:editId="117E40F6">
            <wp:extent cx="6858000" cy="3505200"/>
            <wp:effectExtent l="0" t="0" r="0" b="0"/>
            <wp:docPr id="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1"/>
                    <a:srcRect/>
                    <a:stretch>
                      <a:fillRect/>
                    </a:stretch>
                  </pic:blipFill>
                  <pic:spPr>
                    <a:xfrm>
                      <a:off x="0" y="0"/>
                      <a:ext cx="6858000" cy="3505200"/>
                    </a:xfrm>
                    <a:prstGeom prst="rect">
                      <a:avLst/>
                    </a:prstGeom>
                    <a:ln/>
                  </pic:spPr>
                </pic:pic>
              </a:graphicData>
            </a:graphic>
          </wp:inline>
        </w:drawing>
      </w:r>
      <w:r>
        <w:rPr>
          <w:noProof/>
          <w:color w:val="1155CC"/>
          <w:u w:val="single"/>
        </w:rPr>
        <w:fldChar w:fldCharType="end"/>
      </w:r>
    </w:p>
    <w:p w14:paraId="3B6D897C" w14:textId="77777777" w:rsidR="00001BF7" w:rsidRDefault="00115F48">
      <w:pPr>
        <w:pStyle w:val="Heading4"/>
        <w:spacing w:after="0"/>
        <w:ind w:left="0"/>
      </w:pPr>
      <w:bookmarkStart w:id="130" w:name="_hudc6qil3p09" w:colFirst="0" w:colLast="0"/>
      <w:bookmarkEnd w:id="130"/>
      <w:r>
        <w:t xml:space="preserve">5.3.3.1 Apache </w:t>
      </w:r>
    </w:p>
    <w:p w14:paraId="7440383B" w14:textId="77777777" w:rsidR="00001BF7" w:rsidRDefault="00115F48">
      <w:pPr>
        <w:spacing w:after="0" w:line="276" w:lineRule="auto"/>
        <w:ind w:left="0"/>
        <w:rPr>
          <w:sz w:val="22"/>
          <w:szCs w:val="22"/>
        </w:rPr>
      </w:pPr>
      <w:r>
        <w:rPr>
          <w:sz w:val="22"/>
          <w:szCs w:val="22"/>
        </w:rPr>
        <w:t xml:space="preserve">The Apache HTTP server is an </w:t>
      </w:r>
      <w:proofErr w:type="gramStart"/>
      <w:r>
        <w:rPr>
          <w:sz w:val="22"/>
          <w:szCs w:val="22"/>
        </w:rPr>
        <w:t>open source</w:t>
      </w:r>
      <w:proofErr w:type="gramEnd"/>
      <w:r>
        <w:rPr>
          <w:sz w:val="22"/>
          <w:szCs w:val="22"/>
        </w:rPr>
        <w:t xml:space="preserve"> HTTP server for UNIX and Windows based operating systems. The </w:t>
      </w:r>
      <w:proofErr w:type="spellStart"/>
      <w:r>
        <w:rPr>
          <w:sz w:val="22"/>
          <w:szCs w:val="22"/>
        </w:rPr>
        <w:t>Trailru</w:t>
      </w:r>
      <w:proofErr w:type="spellEnd"/>
      <w:r>
        <w:rPr>
          <w:sz w:val="22"/>
          <w:szCs w:val="22"/>
        </w:rPr>
        <w:t xml:space="preserve"> server will send requests to Apache httpd 2.4.46. The Apache server will then respond with the appropriate files.</w:t>
      </w:r>
    </w:p>
    <w:p w14:paraId="5EBA15A2" w14:textId="77777777" w:rsidR="00001BF7" w:rsidRDefault="00115F48">
      <w:pPr>
        <w:pStyle w:val="Heading4"/>
        <w:spacing w:after="0"/>
        <w:ind w:left="0"/>
      </w:pPr>
      <w:bookmarkStart w:id="131" w:name="_yfk8p88dyb2a" w:colFirst="0" w:colLast="0"/>
      <w:bookmarkEnd w:id="131"/>
      <w:r>
        <w:t xml:space="preserve">5.3.3.2 MySQL (SDD </w:t>
      </w:r>
      <w:hyperlink w:anchor="_i6e8vcplwo8g">
        <w:r>
          <w:rPr>
            <w:color w:val="1155CC"/>
            <w:u w:val="single"/>
          </w:rPr>
          <w:t>5.6.2.1</w:t>
        </w:r>
      </w:hyperlink>
      <w:r>
        <w:t>)</w:t>
      </w:r>
    </w:p>
    <w:p w14:paraId="23DCDEC4" w14:textId="77777777" w:rsidR="00001BF7" w:rsidRDefault="00115F48">
      <w:pPr>
        <w:ind w:left="0"/>
        <w:rPr>
          <w:sz w:val="22"/>
          <w:szCs w:val="22"/>
        </w:rPr>
      </w:pPr>
      <w:r>
        <w:rPr>
          <w:sz w:val="22"/>
          <w:szCs w:val="22"/>
        </w:rPr>
        <w:t xml:space="preserve">Refer to SDD 5.6.2.1 for more information regarding </w:t>
      </w:r>
      <w:proofErr w:type="spellStart"/>
      <w:r>
        <w:rPr>
          <w:sz w:val="22"/>
          <w:szCs w:val="22"/>
        </w:rPr>
        <w:t>MySql</w:t>
      </w:r>
      <w:proofErr w:type="spellEnd"/>
      <w:r>
        <w:rPr>
          <w:sz w:val="22"/>
          <w:szCs w:val="22"/>
        </w:rPr>
        <w:t>.</w:t>
      </w:r>
    </w:p>
    <w:p w14:paraId="6B5AC2CB" w14:textId="77777777" w:rsidR="00001BF7" w:rsidRDefault="00115F48">
      <w:pPr>
        <w:pStyle w:val="Heading3"/>
        <w:spacing w:line="276" w:lineRule="auto"/>
        <w:ind w:left="0"/>
        <w:rPr>
          <w:color w:val="434343"/>
        </w:rPr>
      </w:pPr>
      <w:bookmarkStart w:id="132" w:name="ijuv2xpw5pe6" w:colFirst="0" w:colLast="0"/>
      <w:bookmarkStart w:id="133" w:name="_i8lvu4qo26o3" w:colFirst="0" w:colLast="0"/>
      <w:bookmarkEnd w:id="132"/>
      <w:bookmarkEnd w:id="133"/>
      <w:r>
        <w:rPr>
          <w:color w:val="434343"/>
        </w:rPr>
        <w:lastRenderedPageBreak/>
        <w:t xml:space="preserve">5.3.4 External Interfaces Elaboration (SRS </w:t>
      </w:r>
      <w:hyperlink r:id="rId192">
        <w:r>
          <w:rPr>
            <w:color w:val="1155CC"/>
            <w:u w:val="single"/>
          </w:rPr>
          <w:t>1.3</w:t>
        </w:r>
        <w:r>
          <w:rPr>
            <w:color w:val="1155CC"/>
            <w:u w:val="single"/>
          </w:rPr>
          <w:t>.1</w:t>
        </w:r>
      </w:hyperlink>
      <w:r>
        <w:rPr>
          <w:color w:val="434343"/>
        </w:rPr>
        <w:t xml:space="preserve">, </w:t>
      </w:r>
      <w:hyperlink r:id="rId193">
        <w:r>
          <w:rPr>
            <w:color w:val="1155CC"/>
            <w:u w:val="single"/>
          </w:rPr>
          <w:t>3.1</w:t>
        </w:r>
      </w:hyperlink>
      <w:r>
        <w:rPr>
          <w:color w:val="434343"/>
        </w:rPr>
        <w:t xml:space="preserve">, </w:t>
      </w:r>
      <w:hyperlink r:id="rId194">
        <w:r>
          <w:rPr>
            <w:color w:val="1155CC"/>
            <w:u w:val="single"/>
          </w:rPr>
          <w:t>3.6.4</w:t>
        </w:r>
      </w:hyperlink>
      <w:r>
        <w:rPr>
          <w:color w:val="434343"/>
        </w:rPr>
        <w:t xml:space="preserve"> &amp; SDD </w:t>
      </w:r>
      <w:hyperlink w:anchor="_vxgr0gglc1lh">
        <w:r>
          <w:rPr>
            <w:color w:val="1155CC"/>
            <w:u w:val="single"/>
          </w:rPr>
          <w:t>5.5.2</w:t>
        </w:r>
      </w:hyperlink>
      <w:r>
        <w:rPr>
          <w:color w:val="434343"/>
        </w:rPr>
        <w:t xml:space="preserve">, </w:t>
      </w:r>
      <w:hyperlink w:anchor="_ax5u5bpzrbt">
        <w:r>
          <w:rPr>
            <w:color w:val="1155CC"/>
            <w:u w:val="single"/>
          </w:rPr>
          <w:t>5.6.3</w:t>
        </w:r>
      </w:hyperlink>
      <w:r>
        <w:rPr>
          <w:color w:val="434343"/>
        </w:rPr>
        <w:t>)</w:t>
      </w:r>
    </w:p>
    <w:p w14:paraId="13EFCB6D" w14:textId="77777777" w:rsidR="00001BF7" w:rsidRDefault="00001BF7">
      <w:pPr>
        <w:spacing w:after="0" w:line="276" w:lineRule="auto"/>
        <w:ind w:left="0"/>
        <w:rPr>
          <w:sz w:val="22"/>
          <w:szCs w:val="22"/>
        </w:rPr>
      </w:pPr>
    </w:p>
    <w:p w14:paraId="715BDACE" w14:textId="77777777" w:rsidR="00001BF7" w:rsidRDefault="00115F48">
      <w:pPr>
        <w:spacing w:after="0" w:line="276" w:lineRule="auto"/>
        <w:ind w:left="0"/>
        <w:rPr>
          <w:sz w:val="22"/>
          <w:szCs w:val="22"/>
        </w:rPr>
      </w:pPr>
      <w:proofErr w:type="spellStart"/>
      <w:r>
        <w:rPr>
          <w:sz w:val="22"/>
          <w:szCs w:val="22"/>
        </w:rPr>
        <w:t>Trailru</w:t>
      </w:r>
      <w:proofErr w:type="spellEnd"/>
      <w:r>
        <w:rPr>
          <w:sz w:val="22"/>
          <w:szCs w:val="22"/>
        </w:rPr>
        <w:t xml:space="preserve"> will interact with external interfaces through the usage of APIs and services. It will send and receive data to APIs and request data from local services and advertisements. The fol</w:t>
      </w:r>
      <w:r>
        <w:rPr>
          <w:sz w:val="22"/>
          <w:szCs w:val="22"/>
        </w:rPr>
        <w:t xml:space="preserve">lowing figure elaborates further the external interfaces used in </w:t>
      </w:r>
      <w:proofErr w:type="spellStart"/>
      <w:r>
        <w:rPr>
          <w:sz w:val="22"/>
          <w:szCs w:val="22"/>
        </w:rPr>
        <w:t>Trailru</w:t>
      </w:r>
      <w:proofErr w:type="spellEnd"/>
      <w:r>
        <w:rPr>
          <w:sz w:val="22"/>
          <w:szCs w:val="22"/>
        </w:rPr>
        <w:t>.</w:t>
      </w:r>
    </w:p>
    <w:p w14:paraId="6BE5F23E" w14:textId="77777777" w:rsidR="00001BF7" w:rsidRDefault="00115F48">
      <w:pPr>
        <w:spacing w:after="0" w:line="276" w:lineRule="auto"/>
        <w:ind w:left="0"/>
        <w:rPr>
          <w:sz w:val="22"/>
          <w:szCs w:val="22"/>
        </w:rPr>
      </w:pPr>
      <w:hyperlink w:anchor="edgmvng8wvle">
        <w:r>
          <w:rPr>
            <w:noProof/>
            <w:color w:val="1155CC"/>
            <w:sz w:val="22"/>
            <w:szCs w:val="22"/>
            <w:u w:val="single"/>
          </w:rPr>
          <w:drawing>
            <wp:inline distT="114300" distB="114300" distL="114300" distR="114300" wp14:anchorId="338EDDF5" wp14:editId="0AE5C983">
              <wp:extent cx="6858000" cy="3390900"/>
              <wp:effectExtent l="0" t="0" r="0" b="0"/>
              <wp:docPr id="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5"/>
                      <a:srcRect/>
                      <a:stretch>
                        <a:fillRect/>
                      </a:stretch>
                    </pic:blipFill>
                    <pic:spPr>
                      <a:xfrm>
                        <a:off x="0" y="0"/>
                        <a:ext cx="6858000" cy="3390900"/>
                      </a:xfrm>
                      <a:prstGeom prst="rect">
                        <a:avLst/>
                      </a:prstGeom>
                      <a:ln/>
                    </pic:spPr>
                  </pic:pic>
                </a:graphicData>
              </a:graphic>
            </wp:inline>
          </w:drawing>
        </w:r>
      </w:hyperlink>
    </w:p>
    <w:p w14:paraId="6F8B1374" w14:textId="77777777" w:rsidR="00001BF7" w:rsidRDefault="00115F48">
      <w:pPr>
        <w:pStyle w:val="Heading4"/>
        <w:ind w:left="0"/>
      </w:pPr>
      <w:bookmarkStart w:id="134" w:name="kzfqyg5syh2p" w:colFirst="0" w:colLast="0"/>
      <w:bookmarkStart w:id="135" w:name="_vu70h8nueq8y" w:colFirst="0" w:colLast="0"/>
      <w:bookmarkEnd w:id="134"/>
      <w:bookmarkEnd w:id="135"/>
      <w:r>
        <w:t xml:space="preserve">5.3.4.1 Google Maps API (SRS </w:t>
      </w:r>
      <w:hyperlink r:id="rId196">
        <w:r>
          <w:rPr>
            <w:color w:val="1155CC"/>
            <w:u w:val="single"/>
          </w:rPr>
          <w:t>1.3.1.4,</w:t>
        </w:r>
      </w:hyperlink>
      <w:r>
        <w:t xml:space="preserve"> </w:t>
      </w:r>
      <w:hyperlink r:id="rId197">
        <w:r>
          <w:rPr>
            <w:color w:val="1155CC"/>
            <w:u w:val="single"/>
          </w:rPr>
          <w:t>3.1.2.1.3</w:t>
        </w:r>
      </w:hyperlink>
      <w:r>
        <w:t xml:space="preserve"> &amp; SDD </w:t>
      </w:r>
      <w:hyperlink w:anchor="_4mhvm9jjvo6z">
        <w:r>
          <w:rPr>
            <w:color w:val="1155CC"/>
            <w:u w:val="single"/>
          </w:rPr>
          <w:t>5.5.2.3</w:t>
        </w:r>
      </w:hyperlink>
      <w:r>
        <w:t>)</w:t>
      </w:r>
    </w:p>
    <w:p w14:paraId="45764EBD" w14:textId="77777777" w:rsidR="00001BF7" w:rsidRDefault="00115F48">
      <w:pPr>
        <w:spacing w:after="0" w:line="276" w:lineRule="auto"/>
        <w:ind w:left="0"/>
        <w:rPr>
          <w:sz w:val="22"/>
          <w:szCs w:val="22"/>
        </w:rPr>
      </w:pPr>
      <w:r>
        <w:rPr>
          <w:sz w:val="22"/>
          <w:szCs w:val="22"/>
        </w:rPr>
        <w:t xml:space="preserve">Google Maps will be used to implement the map functions and </w:t>
      </w:r>
      <w:proofErr w:type="gramStart"/>
      <w:r>
        <w:rPr>
          <w:sz w:val="22"/>
          <w:szCs w:val="22"/>
        </w:rPr>
        <w:t>location based</w:t>
      </w:r>
      <w:proofErr w:type="gramEnd"/>
      <w:r>
        <w:rPr>
          <w:sz w:val="22"/>
          <w:szCs w:val="22"/>
        </w:rPr>
        <w:t xml:space="preserve"> services fo</w:t>
      </w:r>
      <w:r>
        <w:rPr>
          <w:sz w:val="22"/>
          <w:szCs w:val="22"/>
        </w:rPr>
        <w:t xml:space="preserve">r the </w:t>
      </w:r>
      <w:proofErr w:type="spellStart"/>
      <w:r>
        <w:rPr>
          <w:sz w:val="22"/>
          <w:szCs w:val="22"/>
        </w:rPr>
        <w:t>Trailru</w:t>
      </w:r>
      <w:proofErr w:type="spellEnd"/>
      <w:r>
        <w:rPr>
          <w:sz w:val="22"/>
          <w:szCs w:val="22"/>
        </w:rPr>
        <w:t xml:space="preserve"> application.</w:t>
      </w:r>
    </w:p>
    <w:p w14:paraId="66B77D67" w14:textId="77777777" w:rsidR="00001BF7" w:rsidRDefault="00001BF7">
      <w:pPr>
        <w:spacing w:after="0" w:line="276" w:lineRule="auto"/>
        <w:ind w:left="0"/>
        <w:rPr>
          <w:sz w:val="22"/>
          <w:szCs w:val="22"/>
        </w:rPr>
      </w:pPr>
    </w:p>
    <w:p w14:paraId="2852C2F8" w14:textId="77777777" w:rsidR="00001BF7" w:rsidRDefault="00115F48">
      <w:pPr>
        <w:pStyle w:val="Heading4"/>
        <w:ind w:left="0"/>
      </w:pPr>
      <w:bookmarkStart w:id="136" w:name="_4p3ccikew801" w:colFirst="0" w:colLast="0"/>
      <w:bookmarkEnd w:id="136"/>
      <w:r>
        <w:t xml:space="preserve">5.3.4.2 National Parks API(SRS </w:t>
      </w:r>
      <w:hyperlink r:id="rId198">
        <w:r>
          <w:rPr>
            <w:color w:val="1155CC"/>
            <w:u w:val="single"/>
          </w:rPr>
          <w:t>3.1.2.1.1</w:t>
        </w:r>
      </w:hyperlink>
      <w:r>
        <w:t xml:space="preserve"> &amp; SDD </w:t>
      </w:r>
      <w:hyperlink w:anchor="_otx5s74xyzlj">
        <w:r>
          <w:rPr>
            <w:color w:val="1155CC"/>
            <w:u w:val="single"/>
          </w:rPr>
          <w:t>5.5.2.1</w:t>
        </w:r>
      </w:hyperlink>
      <w:r>
        <w:t>)</w:t>
      </w:r>
    </w:p>
    <w:p w14:paraId="0A0E62D0" w14:textId="77777777" w:rsidR="00001BF7" w:rsidRDefault="00115F48">
      <w:pPr>
        <w:spacing w:after="0" w:line="276" w:lineRule="auto"/>
        <w:ind w:left="0"/>
        <w:rPr>
          <w:sz w:val="22"/>
          <w:szCs w:val="22"/>
        </w:rPr>
      </w:pPr>
      <w:r>
        <w:rPr>
          <w:sz w:val="22"/>
          <w:szCs w:val="22"/>
        </w:rPr>
        <w:t xml:space="preserve">National Parks API will provide the application data for current parks, trails, campsites, and reservations. </w:t>
      </w:r>
    </w:p>
    <w:p w14:paraId="64F17A4F" w14:textId="77777777" w:rsidR="00001BF7" w:rsidRDefault="00001BF7">
      <w:pPr>
        <w:spacing w:after="0" w:line="276" w:lineRule="auto"/>
        <w:ind w:left="0"/>
        <w:rPr>
          <w:sz w:val="22"/>
          <w:szCs w:val="22"/>
        </w:rPr>
      </w:pPr>
    </w:p>
    <w:p w14:paraId="1EEE241C" w14:textId="77777777" w:rsidR="00001BF7" w:rsidRDefault="00115F48">
      <w:pPr>
        <w:pStyle w:val="Heading4"/>
        <w:ind w:left="0"/>
      </w:pPr>
      <w:bookmarkStart w:id="137" w:name="_wpiwa698jidg" w:colFirst="0" w:colLast="0"/>
      <w:bookmarkEnd w:id="137"/>
      <w:r>
        <w:t xml:space="preserve">5.3.4.3 Advertisements (SRS </w:t>
      </w:r>
      <w:hyperlink r:id="rId199">
        <w:r>
          <w:rPr>
            <w:color w:val="1155CC"/>
            <w:u w:val="single"/>
          </w:rPr>
          <w:t>3.1.2.1.2</w:t>
        </w:r>
      </w:hyperlink>
      <w:r>
        <w:t xml:space="preserve"> &amp; SDD </w:t>
      </w:r>
      <w:hyperlink w:anchor="_mo1i1jrevon5">
        <w:r>
          <w:rPr>
            <w:color w:val="1155CC"/>
            <w:u w:val="single"/>
          </w:rPr>
          <w:t>5.5.2.2</w:t>
        </w:r>
      </w:hyperlink>
      <w:r>
        <w:t>)</w:t>
      </w:r>
    </w:p>
    <w:p w14:paraId="30EBFFDE" w14:textId="77777777" w:rsidR="00001BF7" w:rsidRDefault="00115F48">
      <w:pPr>
        <w:spacing w:after="0" w:line="276" w:lineRule="auto"/>
        <w:ind w:left="0"/>
        <w:rPr>
          <w:sz w:val="22"/>
          <w:szCs w:val="22"/>
        </w:rPr>
      </w:pPr>
      <w:r>
        <w:rPr>
          <w:sz w:val="22"/>
          <w:szCs w:val="22"/>
        </w:rPr>
        <w:t xml:space="preserve">Advertisements will be generated and provided to the application </w:t>
      </w:r>
      <w:proofErr w:type="gramStart"/>
      <w:r>
        <w:rPr>
          <w:sz w:val="22"/>
          <w:szCs w:val="22"/>
        </w:rPr>
        <w:t>through the use of</w:t>
      </w:r>
      <w:proofErr w:type="gramEnd"/>
      <w:r>
        <w:rPr>
          <w:sz w:val="22"/>
          <w:szCs w:val="22"/>
        </w:rPr>
        <w:t xml:space="preserve"> an API limited to AdWords API, Facebook Ads API, and/or the Amazon Advertising API.</w:t>
      </w:r>
    </w:p>
    <w:p w14:paraId="68C3BC3E" w14:textId="77777777" w:rsidR="00001BF7" w:rsidRDefault="00001BF7">
      <w:pPr>
        <w:spacing w:after="0" w:line="276" w:lineRule="auto"/>
        <w:ind w:left="0"/>
        <w:rPr>
          <w:sz w:val="22"/>
          <w:szCs w:val="22"/>
        </w:rPr>
      </w:pPr>
    </w:p>
    <w:p w14:paraId="38197323" w14:textId="77777777" w:rsidR="00001BF7" w:rsidRDefault="00115F48">
      <w:pPr>
        <w:pStyle w:val="Heading4"/>
        <w:ind w:left="0"/>
      </w:pPr>
      <w:bookmarkStart w:id="138" w:name="_250nm3iayfla" w:colFirst="0" w:colLast="0"/>
      <w:bookmarkEnd w:id="138"/>
      <w:r>
        <w:t xml:space="preserve">5.3.4.4 </w:t>
      </w:r>
      <w:proofErr w:type="spellStart"/>
      <w:r>
        <w:t>OpenWeatherMap</w:t>
      </w:r>
      <w:proofErr w:type="spellEnd"/>
      <w:r>
        <w:t xml:space="preserve"> API (SRS </w:t>
      </w:r>
      <w:hyperlink r:id="rId200">
        <w:r>
          <w:rPr>
            <w:color w:val="1155CC"/>
            <w:u w:val="single"/>
          </w:rPr>
          <w:t>3.6.4</w:t>
        </w:r>
      </w:hyperlink>
      <w:r>
        <w:t xml:space="preserve"> &amp; SDD </w:t>
      </w:r>
      <w:hyperlink w:anchor="_6dws3alt3e2l">
        <w:r>
          <w:rPr>
            <w:color w:val="1155CC"/>
            <w:u w:val="single"/>
          </w:rPr>
          <w:t>5.5.2.7</w:t>
        </w:r>
      </w:hyperlink>
      <w:r>
        <w:t>)</w:t>
      </w:r>
    </w:p>
    <w:p w14:paraId="4362CCAC" w14:textId="77777777" w:rsidR="00001BF7" w:rsidRDefault="00115F48">
      <w:pPr>
        <w:spacing w:after="0" w:line="276" w:lineRule="auto"/>
        <w:ind w:left="0"/>
        <w:rPr>
          <w:sz w:val="22"/>
          <w:szCs w:val="22"/>
        </w:rPr>
      </w:pPr>
      <w:proofErr w:type="spellStart"/>
      <w:r>
        <w:rPr>
          <w:sz w:val="22"/>
          <w:szCs w:val="22"/>
        </w:rPr>
        <w:t>OpenWeatherMap</w:t>
      </w:r>
      <w:proofErr w:type="spellEnd"/>
      <w:r>
        <w:rPr>
          <w:sz w:val="22"/>
          <w:szCs w:val="22"/>
        </w:rPr>
        <w:t xml:space="preserve"> API will provide current and future weather data for the selected area.</w:t>
      </w:r>
    </w:p>
    <w:p w14:paraId="4052BCD9" w14:textId="77777777" w:rsidR="00001BF7" w:rsidRDefault="00001BF7">
      <w:pPr>
        <w:spacing w:after="0" w:line="276" w:lineRule="auto"/>
        <w:ind w:left="0"/>
        <w:rPr>
          <w:sz w:val="22"/>
          <w:szCs w:val="22"/>
        </w:rPr>
      </w:pPr>
    </w:p>
    <w:p w14:paraId="4123ACEB" w14:textId="77777777" w:rsidR="00001BF7" w:rsidRDefault="00115F48">
      <w:pPr>
        <w:pStyle w:val="Heading4"/>
        <w:ind w:left="0"/>
      </w:pPr>
      <w:bookmarkStart w:id="139" w:name="_nvwu19clcrom" w:colFirst="0" w:colLast="0"/>
      <w:bookmarkEnd w:id="139"/>
      <w:r>
        <w:lastRenderedPageBreak/>
        <w:t>5.3.4.</w:t>
      </w:r>
      <w:r>
        <w:t xml:space="preserve">5 Emergency Services API (SRS </w:t>
      </w:r>
      <w:hyperlink r:id="rId201">
        <w:r>
          <w:rPr>
            <w:color w:val="1155CC"/>
            <w:u w:val="single"/>
          </w:rPr>
          <w:t>3.1.2.1.6</w:t>
        </w:r>
      </w:hyperlink>
      <w:r>
        <w:t xml:space="preserve"> &amp; SDD </w:t>
      </w:r>
      <w:hyperlink w:anchor="_h1c6artxmcyn">
        <w:r>
          <w:rPr>
            <w:color w:val="1155CC"/>
            <w:u w:val="single"/>
          </w:rPr>
          <w:t>5.5.2.6</w:t>
        </w:r>
      </w:hyperlink>
      <w:r>
        <w:t>)</w:t>
      </w:r>
    </w:p>
    <w:p w14:paraId="10AD9648" w14:textId="77777777" w:rsidR="00001BF7" w:rsidRDefault="00115F48">
      <w:pPr>
        <w:spacing w:after="0" w:line="276" w:lineRule="auto"/>
        <w:ind w:left="0"/>
        <w:rPr>
          <w:sz w:val="22"/>
          <w:szCs w:val="22"/>
        </w:rPr>
      </w:pPr>
      <w:r>
        <w:rPr>
          <w:sz w:val="22"/>
          <w:szCs w:val="22"/>
        </w:rPr>
        <w:t>Emergency services will be provided through the use of th</w:t>
      </w:r>
      <w:r>
        <w:rPr>
          <w:sz w:val="22"/>
          <w:szCs w:val="22"/>
        </w:rPr>
        <w:t xml:space="preserve">e Emergency Numbers API and local emergency services found through the </w:t>
      </w:r>
      <w:proofErr w:type="gramStart"/>
      <w:r>
        <w:rPr>
          <w:sz w:val="22"/>
          <w:szCs w:val="22"/>
        </w:rPr>
        <w:t>users</w:t>
      </w:r>
      <w:proofErr w:type="gramEnd"/>
      <w:r>
        <w:rPr>
          <w:sz w:val="22"/>
          <w:szCs w:val="22"/>
        </w:rPr>
        <w:t xml:space="preserve"> location. </w:t>
      </w:r>
    </w:p>
    <w:p w14:paraId="6E6AF2A3" w14:textId="77777777" w:rsidR="00001BF7" w:rsidRDefault="00001BF7">
      <w:pPr>
        <w:spacing w:after="0" w:line="276" w:lineRule="auto"/>
        <w:ind w:left="0"/>
        <w:rPr>
          <w:sz w:val="22"/>
          <w:szCs w:val="22"/>
        </w:rPr>
      </w:pPr>
    </w:p>
    <w:p w14:paraId="17EB570C" w14:textId="77777777" w:rsidR="00001BF7" w:rsidRDefault="00115F48">
      <w:pPr>
        <w:pStyle w:val="Heading4"/>
        <w:ind w:left="0"/>
      </w:pPr>
      <w:bookmarkStart w:id="140" w:name="_z3n4syf2253" w:colFirst="0" w:colLast="0"/>
      <w:bookmarkEnd w:id="140"/>
      <w:r>
        <w:t xml:space="preserve">5.3.4.6 Local businesses (SRS </w:t>
      </w:r>
      <w:hyperlink r:id="rId202">
        <w:r>
          <w:rPr>
            <w:color w:val="1155CC"/>
            <w:u w:val="single"/>
          </w:rPr>
          <w:t>3.1.2.1.5</w:t>
        </w:r>
      </w:hyperlink>
      <w:r>
        <w:t xml:space="preserve"> &amp; SDD </w:t>
      </w:r>
      <w:hyperlink w:anchor="_704vcgm8gmlh">
        <w:r>
          <w:rPr>
            <w:color w:val="1155CC"/>
            <w:u w:val="single"/>
          </w:rPr>
          <w:t>5.5.2.5</w:t>
        </w:r>
      </w:hyperlink>
      <w:r>
        <w:t>)</w:t>
      </w:r>
    </w:p>
    <w:p w14:paraId="3A771657" w14:textId="77777777" w:rsidR="00001BF7" w:rsidRDefault="00115F48">
      <w:pPr>
        <w:spacing w:after="0" w:line="276" w:lineRule="auto"/>
        <w:ind w:left="0"/>
        <w:rPr>
          <w:sz w:val="22"/>
          <w:szCs w:val="22"/>
        </w:rPr>
      </w:pPr>
      <w:r>
        <w:rPr>
          <w:sz w:val="22"/>
          <w:szCs w:val="22"/>
        </w:rPr>
        <w:t xml:space="preserve">Local businesses will be able to advertise and directly connect with the user by sending product information and locations to the </w:t>
      </w:r>
      <w:proofErr w:type="spellStart"/>
      <w:r>
        <w:rPr>
          <w:sz w:val="22"/>
          <w:szCs w:val="22"/>
        </w:rPr>
        <w:t>Trailru</w:t>
      </w:r>
      <w:proofErr w:type="spellEnd"/>
      <w:r>
        <w:rPr>
          <w:sz w:val="22"/>
          <w:szCs w:val="22"/>
        </w:rPr>
        <w:t xml:space="preserve"> application. </w:t>
      </w:r>
    </w:p>
    <w:p w14:paraId="05A0DD2D" w14:textId="77777777" w:rsidR="00001BF7" w:rsidRDefault="00001BF7">
      <w:pPr>
        <w:spacing w:after="0" w:line="276" w:lineRule="auto"/>
        <w:ind w:left="0"/>
        <w:rPr>
          <w:sz w:val="22"/>
          <w:szCs w:val="22"/>
        </w:rPr>
      </w:pPr>
    </w:p>
    <w:p w14:paraId="0751CB76" w14:textId="77777777" w:rsidR="00001BF7" w:rsidRDefault="00115F48">
      <w:pPr>
        <w:spacing w:after="0" w:line="276" w:lineRule="auto"/>
        <w:ind w:left="0"/>
      </w:pPr>
      <w:r>
        <w:rPr>
          <w:sz w:val="22"/>
          <w:szCs w:val="22"/>
        </w:rPr>
        <w:t xml:space="preserve">The traffic and data from the external interfaces will be sent directly to the </w:t>
      </w:r>
      <w:proofErr w:type="gramStart"/>
      <w:r>
        <w:rPr>
          <w:sz w:val="22"/>
          <w:szCs w:val="22"/>
        </w:rPr>
        <w:t>users</w:t>
      </w:r>
      <w:proofErr w:type="gramEnd"/>
      <w:r>
        <w:rPr>
          <w:sz w:val="22"/>
          <w:szCs w:val="22"/>
        </w:rPr>
        <w:t xml:space="preserve"> device and handled within the application. Each API will require unique keys to interact and will be generated by the </w:t>
      </w:r>
      <w:proofErr w:type="gramStart"/>
      <w:r>
        <w:rPr>
          <w:sz w:val="22"/>
          <w:szCs w:val="22"/>
        </w:rPr>
        <w:t>users</w:t>
      </w:r>
      <w:proofErr w:type="gramEnd"/>
      <w:r>
        <w:rPr>
          <w:sz w:val="22"/>
          <w:szCs w:val="22"/>
        </w:rPr>
        <w:t xml:space="preserve"> profile after creation.</w:t>
      </w:r>
    </w:p>
    <w:p w14:paraId="67F7259D" w14:textId="77777777" w:rsidR="00001BF7" w:rsidRDefault="00115F48">
      <w:pPr>
        <w:pStyle w:val="Heading1"/>
        <w:ind w:left="0"/>
      </w:pPr>
      <w:bookmarkStart w:id="141" w:name="_xn3s8tujn3sd" w:colFirst="0" w:colLast="0"/>
      <w:bookmarkEnd w:id="141"/>
      <w:r>
        <w:t>5.4 Logical</w:t>
      </w:r>
    </w:p>
    <w:p w14:paraId="0F6AD746" w14:textId="77777777" w:rsidR="00001BF7" w:rsidRDefault="00115F48">
      <w:pPr>
        <w:ind w:left="0"/>
      </w:pPr>
      <w:r>
        <w:t>According t</w:t>
      </w:r>
      <w:r>
        <w:t>o page 35, section 5.4 of the IEEE standard, “The purpose of the Logical viewpoint is to elaborate existing and designed types and their implementations as classes and interfaces with their structural static relationships. This viewpoint also uses examples</w:t>
      </w:r>
      <w:r>
        <w:t xml:space="preserve"> of instances of types in outlining design ideas.”</w:t>
      </w:r>
    </w:p>
    <w:p w14:paraId="10D146BD" w14:textId="77777777" w:rsidR="00001BF7" w:rsidRDefault="00115F48">
      <w:pPr>
        <w:ind w:left="0"/>
      </w:pPr>
      <w:r>
        <w:t xml:space="preserve">This section contains UML class diagrams that describe the different objects we will be using in </w:t>
      </w:r>
      <w:proofErr w:type="spellStart"/>
      <w:r>
        <w:t>Trailru</w:t>
      </w:r>
      <w:proofErr w:type="spellEnd"/>
      <w:r>
        <w:t>. It describes the Trail, User, Review, Comment, Map, and Pinpoint classes. In addition to each of th</w:t>
      </w:r>
      <w:r>
        <w:t xml:space="preserve">e UML class diagrams, there are descriptions for each of the properties and methods in each of those classes. These objects will be used on the client side for displaying trail and user information. These classes will be interfacing with the </w:t>
      </w:r>
      <w:proofErr w:type="spellStart"/>
      <w:r>
        <w:t>Trailru</w:t>
      </w:r>
      <w:proofErr w:type="spellEnd"/>
      <w:r>
        <w:t xml:space="preserve"> databa</w:t>
      </w:r>
      <w:r>
        <w:t xml:space="preserve">se server outlined in </w:t>
      </w:r>
      <w:hyperlink w:anchor="_wijsko5d4p8s">
        <w:r>
          <w:rPr>
            <w:color w:val="1155CC"/>
            <w:u w:val="single"/>
          </w:rPr>
          <w:t>Section 5.3</w:t>
        </w:r>
      </w:hyperlink>
      <w:r>
        <w:t xml:space="preserve"> to retrieve the relevant data. </w:t>
      </w:r>
    </w:p>
    <w:p w14:paraId="47937DE0" w14:textId="77777777" w:rsidR="00001BF7" w:rsidRDefault="00115F48">
      <w:pPr>
        <w:pStyle w:val="Heading2"/>
        <w:ind w:left="0" w:firstLine="720"/>
      </w:pPr>
      <w:bookmarkStart w:id="142" w:name="_glzkiuvmk6j2" w:colFirst="0" w:colLast="0"/>
      <w:bookmarkEnd w:id="142"/>
      <w:r>
        <w:lastRenderedPageBreak/>
        <w:t>5.4.1 Trail Class (</w:t>
      </w:r>
      <w:hyperlink r:id="rId203">
        <w:r>
          <w:rPr>
            <w:color w:val="1155CC"/>
            <w:u w:val="single"/>
          </w:rPr>
          <w:t>SRS 1.2.2-1.2.8</w:t>
        </w:r>
      </w:hyperlink>
      <w:r>
        <w:t xml:space="preserve">, </w:t>
      </w:r>
      <w:hyperlink r:id="rId204">
        <w:r>
          <w:rPr>
            <w:color w:val="1155CC"/>
            <w:u w:val="single"/>
          </w:rPr>
          <w:t>3.2.2</w:t>
        </w:r>
      </w:hyperlink>
      <w:r>
        <w:t>)</w:t>
      </w:r>
    </w:p>
    <w:tbl>
      <w:tblPr>
        <w:tblStyle w:val="afffd"/>
        <w:tblW w:w="10725"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25"/>
      </w:tblGrid>
      <w:tr w:rsidR="00001BF7" w14:paraId="3A375924" w14:textId="77777777">
        <w:tc>
          <w:tcPr>
            <w:tcW w:w="10725" w:type="dxa"/>
            <w:shd w:val="clear" w:color="auto" w:fill="auto"/>
            <w:tcMar>
              <w:top w:w="100" w:type="dxa"/>
              <w:left w:w="100" w:type="dxa"/>
              <w:bottom w:w="100" w:type="dxa"/>
              <w:right w:w="100" w:type="dxa"/>
            </w:tcMar>
          </w:tcPr>
          <w:p w14:paraId="0050E394" w14:textId="77777777" w:rsidR="00001BF7" w:rsidRDefault="00115F48">
            <w:pPr>
              <w:widowControl w:val="0"/>
              <w:spacing w:after="0" w:line="240" w:lineRule="auto"/>
              <w:ind w:left="-90"/>
              <w:jc w:val="center"/>
            </w:pPr>
            <w:r>
              <w:rPr>
                <w:noProof/>
              </w:rPr>
              <w:drawing>
                <wp:inline distT="114300" distB="114300" distL="114300" distR="114300" wp14:anchorId="2C706156" wp14:editId="6E52E34D">
                  <wp:extent cx="2186133" cy="4167188"/>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5"/>
                          <a:srcRect/>
                          <a:stretch>
                            <a:fillRect/>
                          </a:stretch>
                        </pic:blipFill>
                        <pic:spPr>
                          <a:xfrm>
                            <a:off x="0" y="0"/>
                            <a:ext cx="2186133" cy="4167188"/>
                          </a:xfrm>
                          <a:prstGeom prst="rect">
                            <a:avLst/>
                          </a:prstGeom>
                          <a:ln/>
                        </pic:spPr>
                      </pic:pic>
                    </a:graphicData>
                  </a:graphic>
                </wp:inline>
              </w:drawing>
            </w:r>
          </w:p>
        </w:tc>
      </w:tr>
      <w:tr w:rsidR="00001BF7" w14:paraId="1EFDA0A1" w14:textId="77777777">
        <w:tc>
          <w:tcPr>
            <w:tcW w:w="10725" w:type="dxa"/>
            <w:shd w:val="clear" w:color="auto" w:fill="auto"/>
            <w:tcMar>
              <w:top w:w="100" w:type="dxa"/>
              <w:left w:w="100" w:type="dxa"/>
              <w:bottom w:w="100" w:type="dxa"/>
              <w:right w:w="100" w:type="dxa"/>
            </w:tcMar>
          </w:tcPr>
          <w:p w14:paraId="786392A4" w14:textId="77777777" w:rsidR="00001BF7" w:rsidRDefault="00115F48">
            <w:pPr>
              <w:widowControl w:val="0"/>
              <w:spacing w:after="0" w:line="240" w:lineRule="auto"/>
              <w:ind w:left="0"/>
              <w:rPr>
                <w:i/>
              </w:rPr>
            </w:pPr>
            <w:bookmarkStart w:id="143" w:name="nk95unat2oo9" w:colFirst="0" w:colLast="0"/>
            <w:bookmarkEnd w:id="143"/>
            <w:r>
              <w:rPr>
                <w:i/>
              </w:rPr>
              <w:t>Figure 5.4.1: Trail Class UML</w:t>
            </w:r>
          </w:p>
        </w:tc>
      </w:tr>
    </w:tbl>
    <w:p w14:paraId="03080E7E" w14:textId="77777777" w:rsidR="00001BF7" w:rsidRDefault="00001BF7">
      <w:pPr>
        <w:spacing w:after="0" w:line="276" w:lineRule="auto"/>
        <w:ind w:left="1440"/>
      </w:pPr>
    </w:p>
    <w:p w14:paraId="6720AE9E" w14:textId="77777777" w:rsidR="00001BF7" w:rsidRDefault="00001BF7">
      <w:pPr>
        <w:spacing w:after="0" w:line="276" w:lineRule="auto"/>
        <w:ind w:left="2160"/>
      </w:pPr>
    </w:p>
    <w:p w14:paraId="6BD7E21A" w14:textId="77777777" w:rsidR="00001BF7" w:rsidRDefault="00115F48">
      <w:pPr>
        <w:pStyle w:val="Heading4"/>
        <w:ind w:left="1440"/>
      </w:pPr>
      <w:bookmarkStart w:id="144" w:name="_2btkhvo4hu4w" w:colFirst="0" w:colLast="0"/>
      <w:bookmarkEnd w:id="144"/>
      <w:r>
        <w:t>5.4.1.1 Trail Name</w:t>
      </w:r>
    </w:p>
    <w:p w14:paraId="5409F635" w14:textId="77777777" w:rsidR="00001BF7" w:rsidRDefault="00115F48">
      <w:pPr>
        <w:ind w:left="2160"/>
      </w:pPr>
      <w:r>
        <w:t>Stores the trail name as a string. This is the text that will define which trail we are currently viewing or working with.</w:t>
      </w:r>
    </w:p>
    <w:p w14:paraId="1D372559" w14:textId="77777777" w:rsidR="00001BF7" w:rsidRDefault="00115F48">
      <w:pPr>
        <w:pStyle w:val="Heading4"/>
        <w:ind w:left="1440"/>
      </w:pPr>
      <w:bookmarkStart w:id="145" w:name="_7r4y0hl55td1" w:colFirst="0" w:colLast="0"/>
      <w:bookmarkEnd w:id="145"/>
      <w:r>
        <w:t>5.4.1.2 Trail ID</w:t>
      </w:r>
    </w:p>
    <w:p w14:paraId="67A095DB" w14:textId="77777777" w:rsidR="00001BF7" w:rsidRDefault="00115F48">
      <w:pPr>
        <w:ind w:left="2160"/>
      </w:pPr>
      <w:r>
        <w:t>Stores the trail id as an integer. This is the variable used to reference a specific trail other than accessing it b</w:t>
      </w:r>
      <w:r>
        <w:t>y a string variable known as trail name.</w:t>
      </w:r>
    </w:p>
    <w:p w14:paraId="16A1DA30" w14:textId="77777777" w:rsidR="00001BF7" w:rsidRDefault="00115F48">
      <w:pPr>
        <w:pStyle w:val="Heading4"/>
        <w:ind w:left="1440"/>
      </w:pPr>
      <w:bookmarkStart w:id="146" w:name="_na4gk2myiaem" w:colFirst="0" w:colLast="0"/>
      <w:bookmarkEnd w:id="146"/>
      <w:r>
        <w:lastRenderedPageBreak/>
        <w:t>5.4.1.3 Difficulty</w:t>
      </w:r>
    </w:p>
    <w:p w14:paraId="5A3C1EEE" w14:textId="77777777" w:rsidR="00001BF7" w:rsidRDefault="00115F48">
      <w:pPr>
        <w:ind w:left="2160"/>
      </w:pPr>
      <w:r>
        <w:t>Stores the difficulty level as an integer. This will provide a hiker with information about the difficulty level a specific trail is rated.</w:t>
      </w:r>
    </w:p>
    <w:p w14:paraId="4F7B72D7" w14:textId="77777777" w:rsidR="00001BF7" w:rsidRDefault="00115F48">
      <w:pPr>
        <w:pStyle w:val="Heading4"/>
        <w:ind w:left="1440"/>
      </w:pPr>
      <w:bookmarkStart w:id="147" w:name="_n757q5wdc1pv" w:colFirst="0" w:colLast="0"/>
      <w:bookmarkEnd w:id="147"/>
      <w:r>
        <w:t>5.4.1.4 Distance</w:t>
      </w:r>
    </w:p>
    <w:p w14:paraId="4DF18EE7" w14:textId="77777777" w:rsidR="00001BF7" w:rsidRDefault="00115F48">
      <w:pPr>
        <w:ind w:left="2160"/>
      </w:pPr>
      <w:r>
        <w:t>Stores the distance of a trail in miles</w:t>
      </w:r>
      <w:r>
        <w:t xml:space="preserve"> as a float. Distance is the variable associated with the length of the hike in </w:t>
      </w:r>
      <w:proofErr w:type="gramStart"/>
      <w:r>
        <w:t>miles, and</w:t>
      </w:r>
      <w:proofErr w:type="gramEnd"/>
      <w:r>
        <w:t xml:space="preserve"> will inform the user how far they will have to travel on the trail.</w:t>
      </w:r>
    </w:p>
    <w:p w14:paraId="470403DE" w14:textId="77777777" w:rsidR="00001BF7" w:rsidRDefault="00115F48">
      <w:pPr>
        <w:pStyle w:val="Heading4"/>
        <w:ind w:left="1440"/>
      </w:pPr>
      <w:bookmarkStart w:id="148" w:name="_vt367db0ufzs" w:colFirst="0" w:colLast="0"/>
      <w:bookmarkEnd w:id="148"/>
      <w:r>
        <w:t>5.4.1.5 Age Range</w:t>
      </w:r>
    </w:p>
    <w:p w14:paraId="00152E39" w14:textId="77777777" w:rsidR="00001BF7" w:rsidRDefault="00115F48">
      <w:pPr>
        <w:ind w:left="2160"/>
      </w:pPr>
      <w:r>
        <w:t xml:space="preserve">Stores the age range as a string. This will be information displayed about the </w:t>
      </w:r>
      <w:r>
        <w:t>age range that is suitable for a specific trail.</w:t>
      </w:r>
    </w:p>
    <w:p w14:paraId="479AFAA0" w14:textId="77777777" w:rsidR="00001BF7" w:rsidRDefault="00115F48">
      <w:pPr>
        <w:pStyle w:val="Heading4"/>
        <w:ind w:left="1440"/>
      </w:pPr>
      <w:bookmarkStart w:id="149" w:name="_xyy864h40vcu" w:colFirst="0" w:colLast="0"/>
      <w:bookmarkEnd w:id="149"/>
      <w:r>
        <w:t>5.4.1.6 Pets</w:t>
      </w:r>
    </w:p>
    <w:p w14:paraId="1F8DB5A1" w14:textId="77777777" w:rsidR="00001BF7" w:rsidRDefault="00115F48">
      <w:pPr>
        <w:ind w:left="2160"/>
      </w:pPr>
      <w:r>
        <w:t xml:space="preserve">Stores a </w:t>
      </w:r>
      <w:proofErr w:type="spellStart"/>
      <w:r>
        <w:t>boolean</w:t>
      </w:r>
      <w:proofErr w:type="spellEnd"/>
      <w:r>
        <w:t xml:space="preserve"> to determine whether pets are allowed or not. If the variable pets </w:t>
      </w:r>
      <w:proofErr w:type="gramStart"/>
      <w:r>
        <w:t>is</w:t>
      </w:r>
      <w:proofErr w:type="gramEnd"/>
      <w:r>
        <w:t xml:space="preserve"> true, the trail will display that it is pet friendly. </w:t>
      </w:r>
    </w:p>
    <w:p w14:paraId="1A7D9903" w14:textId="77777777" w:rsidR="00001BF7" w:rsidRDefault="00115F48">
      <w:pPr>
        <w:pStyle w:val="Heading4"/>
        <w:ind w:left="1440"/>
      </w:pPr>
      <w:bookmarkStart w:id="150" w:name="_cyrs5s5ibgat" w:colFirst="0" w:colLast="0"/>
      <w:bookmarkEnd w:id="150"/>
      <w:r>
        <w:t>5.4.1.7 Trail Type</w:t>
      </w:r>
    </w:p>
    <w:p w14:paraId="5F63D26B" w14:textId="77777777" w:rsidR="00001BF7" w:rsidRDefault="00115F48">
      <w:pPr>
        <w:ind w:left="2160"/>
      </w:pPr>
      <w:r>
        <w:t>Stores the type of trail as a str</w:t>
      </w:r>
      <w:r>
        <w:t xml:space="preserve">ing. </w:t>
      </w:r>
    </w:p>
    <w:p w14:paraId="138C33E8" w14:textId="77777777" w:rsidR="00001BF7" w:rsidRDefault="00115F48">
      <w:pPr>
        <w:pStyle w:val="Heading4"/>
        <w:ind w:left="1440"/>
      </w:pPr>
      <w:bookmarkStart w:id="151" w:name="_uzhv0u81hkfc" w:colFirst="0" w:colLast="0"/>
      <w:bookmarkEnd w:id="151"/>
      <w:r>
        <w:t>5.4.1.8 Description</w:t>
      </w:r>
    </w:p>
    <w:p w14:paraId="04B00761" w14:textId="77777777" w:rsidR="00001BF7" w:rsidRDefault="00115F48">
      <w:pPr>
        <w:ind w:left="2160"/>
      </w:pPr>
      <w:r>
        <w:t>Stores a description of the trail as a string. This variable will help describe the trails landscape and key features of the hike.</w:t>
      </w:r>
    </w:p>
    <w:p w14:paraId="7017BB46" w14:textId="77777777" w:rsidR="00001BF7" w:rsidRDefault="00115F48">
      <w:pPr>
        <w:pStyle w:val="Heading4"/>
        <w:ind w:left="1440"/>
      </w:pPr>
      <w:bookmarkStart w:id="152" w:name="_h4vz8fvpyf4j" w:colFirst="0" w:colLast="0"/>
      <w:bookmarkEnd w:id="152"/>
      <w:r>
        <w:t>5.4.1.9 Get Trail Name</w:t>
      </w:r>
    </w:p>
    <w:p w14:paraId="59785E9F" w14:textId="77777777" w:rsidR="00001BF7" w:rsidRDefault="00115F48">
      <w:pPr>
        <w:ind w:left="2160"/>
      </w:pPr>
      <w:r>
        <w:t xml:space="preserve">Returns the name of the </w:t>
      </w:r>
      <w:proofErr w:type="gramStart"/>
      <w:r>
        <w:t>trail, and</w:t>
      </w:r>
      <w:proofErr w:type="gramEnd"/>
      <w:r>
        <w:t xml:space="preserve"> will return the </w:t>
      </w:r>
      <w:proofErr w:type="spellStart"/>
      <w:r>
        <w:t>trailName</w:t>
      </w:r>
      <w:proofErr w:type="spellEnd"/>
      <w:r>
        <w:t xml:space="preserve"> variable.</w:t>
      </w:r>
    </w:p>
    <w:p w14:paraId="79D2CCB4" w14:textId="77777777" w:rsidR="00001BF7" w:rsidRDefault="00115F48">
      <w:pPr>
        <w:pStyle w:val="Heading4"/>
        <w:ind w:left="1440"/>
      </w:pPr>
      <w:bookmarkStart w:id="153" w:name="_eqgm9mja1uf3" w:colFirst="0" w:colLast="0"/>
      <w:bookmarkEnd w:id="153"/>
      <w:r>
        <w:t>5.4.1</w:t>
      </w:r>
      <w:r>
        <w:t>.9 Set Trail Name</w:t>
      </w:r>
    </w:p>
    <w:p w14:paraId="27041884" w14:textId="77777777" w:rsidR="00001BF7" w:rsidRDefault="00115F48">
      <w:pPr>
        <w:ind w:left="2160"/>
      </w:pPr>
      <w:r>
        <w:t xml:space="preserve">Sets the member variable </w:t>
      </w:r>
      <w:proofErr w:type="spellStart"/>
      <w:r>
        <w:t>trailName</w:t>
      </w:r>
      <w:proofErr w:type="spellEnd"/>
      <w:r>
        <w:t xml:space="preserve"> equal to a string passed as a parameter.</w:t>
      </w:r>
    </w:p>
    <w:p w14:paraId="632D54FF" w14:textId="77777777" w:rsidR="00001BF7" w:rsidRDefault="00115F48">
      <w:pPr>
        <w:pStyle w:val="Heading4"/>
        <w:ind w:left="1440"/>
      </w:pPr>
      <w:bookmarkStart w:id="154" w:name="_14q6ycybiytg" w:colFirst="0" w:colLast="0"/>
      <w:bookmarkEnd w:id="154"/>
      <w:r>
        <w:t>5.4.1.10 Get Trail ID</w:t>
      </w:r>
    </w:p>
    <w:p w14:paraId="5D229AB1" w14:textId="77777777" w:rsidR="00001BF7" w:rsidRDefault="00115F48">
      <w:pPr>
        <w:ind w:left="2160"/>
      </w:pPr>
      <w:r>
        <w:t xml:space="preserve">Returns the id of the </w:t>
      </w:r>
      <w:proofErr w:type="gramStart"/>
      <w:r>
        <w:t>trail, and</w:t>
      </w:r>
      <w:proofErr w:type="gramEnd"/>
      <w:r>
        <w:t xml:space="preserve"> will return the trail id variable.</w:t>
      </w:r>
    </w:p>
    <w:p w14:paraId="13957343" w14:textId="77777777" w:rsidR="00001BF7" w:rsidRDefault="00115F48">
      <w:pPr>
        <w:pStyle w:val="Heading4"/>
        <w:ind w:left="1440"/>
      </w:pPr>
      <w:bookmarkStart w:id="155" w:name="_4afj1dqd30yh" w:colFirst="0" w:colLast="0"/>
      <w:bookmarkEnd w:id="155"/>
      <w:r>
        <w:lastRenderedPageBreak/>
        <w:t>5.4.1.10 Set Trail ID</w:t>
      </w:r>
    </w:p>
    <w:p w14:paraId="67738796" w14:textId="77777777" w:rsidR="00001BF7" w:rsidRDefault="00115F48">
      <w:pPr>
        <w:ind w:left="2160"/>
      </w:pPr>
      <w:r>
        <w:t>Sets the trail id member variable equal to an inte</w:t>
      </w:r>
      <w:r>
        <w:t>ger parameter passed into the function.</w:t>
      </w:r>
    </w:p>
    <w:p w14:paraId="562572D0" w14:textId="77777777" w:rsidR="00001BF7" w:rsidRDefault="00115F48">
      <w:pPr>
        <w:pStyle w:val="Heading4"/>
        <w:ind w:left="1440"/>
      </w:pPr>
      <w:bookmarkStart w:id="156" w:name="_xdaekvmkr21o" w:colFirst="0" w:colLast="0"/>
      <w:bookmarkEnd w:id="156"/>
      <w:r>
        <w:t>5.4.1.11 Get Difficulty</w:t>
      </w:r>
    </w:p>
    <w:p w14:paraId="75B26FEC" w14:textId="77777777" w:rsidR="00001BF7" w:rsidRDefault="00115F48">
      <w:pPr>
        <w:ind w:left="2160"/>
      </w:pPr>
      <w:r>
        <w:t xml:space="preserve">Returns the difficulty level of the </w:t>
      </w:r>
      <w:proofErr w:type="gramStart"/>
      <w:r>
        <w:t>trail, and</w:t>
      </w:r>
      <w:proofErr w:type="gramEnd"/>
      <w:r>
        <w:t xml:space="preserve"> returns the difficulty variable as an integer.</w:t>
      </w:r>
    </w:p>
    <w:p w14:paraId="597CB32F" w14:textId="77777777" w:rsidR="00001BF7" w:rsidRDefault="00115F48">
      <w:pPr>
        <w:pStyle w:val="Heading4"/>
        <w:ind w:left="1440"/>
      </w:pPr>
      <w:bookmarkStart w:id="157" w:name="_tj01r8njkjhg" w:colFirst="0" w:colLast="0"/>
      <w:bookmarkEnd w:id="157"/>
      <w:r>
        <w:t>5.4.1.11 Set Difficulty</w:t>
      </w:r>
    </w:p>
    <w:p w14:paraId="1FF2F50F" w14:textId="77777777" w:rsidR="00001BF7" w:rsidRDefault="00115F48">
      <w:pPr>
        <w:ind w:left="2160"/>
      </w:pPr>
      <w:r>
        <w:t>Sets the difficulty member variable equal to an integer parameter passed in the set difficulty function.</w:t>
      </w:r>
    </w:p>
    <w:p w14:paraId="46AFF1E7" w14:textId="77777777" w:rsidR="00001BF7" w:rsidRDefault="00115F48">
      <w:pPr>
        <w:pStyle w:val="Heading4"/>
        <w:ind w:left="1440"/>
      </w:pPr>
      <w:bookmarkStart w:id="158" w:name="_qhbskk5salnq" w:colFirst="0" w:colLast="0"/>
      <w:bookmarkEnd w:id="158"/>
      <w:r>
        <w:t>5.4.1.12 Get Distance</w:t>
      </w:r>
    </w:p>
    <w:p w14:paraId="66E00042" w14:textId="77777777" w:rsidR="00001BF7" w:rsidRDefault="00115F48">
      <w:pPr>
        <w:ind w:left="2160"/>
      </w:pPr>
      <w:r>
        <w:t xml:space="preserve">Returns the distance of the </w:t>
      </w:r>
      <w:proofErr w:type="gramStart"/>
      <w:r>
        <w:t>trail, and</w:t>
      </w:r>
      <w:proofErr w:type="gramEnd"/>
      <w:r>
        <w:t xml:space="preserve"> returns the distance member variable as a float.</w:t>
      </w:r>
    </w:p>
    <w:p w14:paraId="3A76DFE9" w14:textId="77777777" w:rsidR="00001BF7" w:rsidRDefault="00115F48">
      <w:pPr>
        <w:pStyle w:val="Heading4"/>
        <w:ind w:firstLine="1440"/>
      </w:pPr>
      <w:bookmarkStart w:id="159" w:name="_wewcttj82ed4" w:colFirst="0" w:colLast="0"/>
      <w:bookmarkEnd w:id="159"/>
      <w:r>
        <w:t xml:space="preserve">5.4.1.12 Set Distance </w:t>
      </w:r>
    </w:p>
    <w:p w14:paraId="7D78B1C0" w14:textId="77777777" w:rsidR="00001BF7" w:rsidRDefault="00115F48">
      <w:pPr>
        <w:ind w:left="2160"/>
      </w:pPr>
      <w:r>
        <w:t xml:space="preserve">Sets the distance </w:t>
      </w:r>
      <w:r>
        <w:t>member variable equal to a float value passed into the set distance member function.</w:t>
      </w:r>
    </w:p>
    <w:p w14:paraId="1A48173A" w14:textId="77777777" w:rsidR="00001BF7" w:rsidRDefault="00115F48">
      <w:pPr>
        <w:pStyle w:val="Heading4"/>
        <w:ind w:left="1440"/>
      </w:pPr>
      <w:bookmarkStart w:id="160" w:name="_t3owfyxacm6d" w:colFirst="0" w:colLast="0"/>
      <w:bookmarkEnd w:id="160"/>
      <w:r>
        <w:t>5.4.1.13 Get Age Range</w:t>
      </w:r>
    </w:p>
    <w:p w14:paraId="5AAFC4F1" w14:textId="77777777" w:rsidR="00001BF7" w:rsidRDefault="00115F48">
      <w:pPr>
        <w:spacing w:after="0" w:line="276" w:lineRule="auto"/>
        <w:ind w:left="2160"/>
      </w:pPr>
      <w:r>
        <w:t xml:space="preserve">Returns the age </w:t>
      </w:r>
      <w:proofErr w:type="gramStart"/>
      <w:r>
        <w:t>range, and</w:t>
      </w:r>
      <w:proofErr w:type="gramEnd"/>
      <w:r>
        <w:t xml:space="preserve"> returns the member variable.</w:t>
      </w:r>
    </w:p>
    <w:p w14:paraId="24232639" w14:textId="77777777" w:rsidR="00001BF7" w:rsidRDefault="00115F48">
      <w:pPr>
        <w:pStyle w:val="Heading4"/>
        <w:ind w:left="1440"/>
      </w:pPr>
      <w:bookmarkStart w:id="161" w:name="_70wfcqd7laj0" w:colFirst="0" w:colLast="0"/>
      <w:bookmarkEnd w:id="161"/>
      <w:r>
        <w:t>5.4.1.13 Set Age Range</w:t>
      </w:r>
    </w:p>
    <w:p w14:paraId="737E15EC" w14:textId="77777777" w:rsidR="00001BF7" w:rsidRDefault="00115F48">
      <w:pPr>
        <w:ind w:left="2160"/>
      </w:pPr>
      <w:r>
        <w:t>Sets the age range variable equal to the string passed into the set a</w:t>
      </w:r>
      <w:r>
        <w:t>ge range member function.</w:t>
      </w:r>
    </w:p>
    <w:p w14:paraId="471BE7EF" w14:textId="77777777" w:rsidR="00001BF7" w:rsidRDefault="00115F48">
      <w:pPr>
        <w:pStyle w:val="Heading4"/>
        <w:ind w:left="1440"/>
      </w:pPr>
      <w:bookmarkStart w:id="162" w:name="_13hb2jdvcfmv" w:colFirst="0" w:colLast="0"/>
      <w:bookmarkEnd w:id="162"/>
      <w:r>
        <w:t>5.4.1.14 Pets Allowed</w:t>
      </w:r>
    </w:p>
    <w:p w14:paraId="149D9691" w14:textId="77777777" w:rsidR="00001BF7" w:rsidRDefault="00115F48">
      <w:pPr>
        <w:ind w:left="2160"/>
      </w:pPr>
      <w:r>
        <w:t xml:space="preserve">Returns the pets variable that contains a </w:t>
      </w:r>
      <w:proofErr w:type="spellStart"/>
      <w:r>
        <w:t>boolean</w:t>
      </w:r>
      <w:proofErr w:type="spellEnd"/>
      <w:r>
        <w:t xml:space="preserve">. This member function will return true or false to determine </w:t>
      </w:r>
      <w:proofErr w:type="gramStart"/>
      <w:r>
        <w:t>whether or not</w:t>
      </w:r>
      <w:proofErr w:type="gramEnd"/>
      <w:r>
        <w:t xml:space="preserve"> pets are allowed on the trail.</w:t>
      </w:r>
    </w:p>
    <w:p w14:paraId="7CA5EAE0" w14:textId="77777777" w:rsidR="00001BF7" w:rsidRDefault="00115F48">
      <w:pPr>
        <w:pStyle w:val="Heading4"/>
        <w:ind w:left="1440"/>
      </w:pPr>
      <w:bookmarkStart w:id="163" w:name="_z7n9wb1cyfc2" w:colFirst="0" w:colLast="0"/>
      <w:bookmarkEnd w:id="163"/>
      <w:r>
        <w:t>5.4.1.14 Set Pets Allowed</w:t>
      </w:r>
    </w:p>
    <w:p w14:paraId="0430880B" w14:textId="77777777" w:rsidR="00001BF7" w:rsidRDefault="00115F48">
      <w:pPr>
        <w:ind w:left="2160"/>
      </w:pPr>
      <w:r>
        <w:t>Sets the pets member vari</w:t>
      </w:r>
      <w:r>
        <w:t xml:space="preserve">able equal to the </w:t>
      </w:r>
      <w:proofErr w:type="spellStart"/>
      <w:r>
        <w:t>boolean</w:t>
      </w:r>
      <w:proofErr w:type="spellEnd"/>
      <w:r>
        <w:t xml:space="preserve"> passed as a parameter into the set pets allowed function.</w:t>
      </w:r>
    </w:p>
    <w:p w14:paraId="54DFBA6D" w14:textId="77777777" w:rsidR="00001BF7" w:rsidRDefault="00115F48">
      <w:pPr>
        <w:pStyle w:val="Heading4"/>
        <w:ind w:left="1440"/>
      </w:pPr>
      <w:bookmarkStart w:id="164" w:name="_js4kv6kys3ah" w:colFirst="0" w:colLast="0"/>
      <w:bookmarkEnd w:id="164"/>
      <w:r>
        <w:lastRenderedPageBreak/>
        <w:t>5.4.1.15 Get Trail Type</w:t>
      </w:r>
    </w:p>
    <w:p w14:paraId="25FFDCCA" w14:textId="77777777" w:rsidR="00001BF7" w:rsidRDefault="00115F48">
      <w:pPr>
        <w:spacing w:after="0" w:line="276" w:lineRule="auto"/>
        <w:ind w:left="2160"/>
      </w:pPr>
      <w:r>
        <w:t xml:space="preserve">Returns the trail type </w:t>
      </w:r>
      <w:proofErr w:type="gramStart"/>
      <w:r>
        <w:t>variable, and</w:t>
      </w:r>
      <w:proofErr w:type="gramEnd"/>
      <w:r>
        <w:t xml:space="preserve"> returns the string.</w:t>
      </w:r>
    </w:p>
    <w:p w14:paraId="63C5E827" w14:textId="77777777" w:rsidR="00001BF7" w:rsidRDefault="00115F48">
      <w:pPr>
        <w:pStyle w:val="Heading4"/>
        <w:ind w:left="1440"/>
      </w:pPr>
      <w:bookmarkStart w:id="165" w:name="_jb5u3kuigyte" w:colFirst="0" w:colLast="0"/>
      <w:bookmarkEnd w:id="165"/>
      <w:r>
        <w:t>5.4.1.15 Set Trail Type</w:t>
      </w:r>
    </w:p>
    <w:p w14:paraId="3A6817E7" w14:textId="77777777" w:rsidR="00001BF7" w:rsidRDefault="00115F48">
      <w:pPr>
        <w:ind w:left="2160"/>
      </w:pPr>
      <w:r>
        <w:t>Sets the trail type string member variable equal to the string passed into the set trail type member function.</w:t>
      </w:r>
    </w:p>
    <w:p w14:paraId="4669DCCC" w14:textId="77777777" w:rsidR="00001BF7" w:rsidRDefault="00115F48">
      <w:pPr>
        <w:pStyle w:val="Heading4"/>
        <w:ind w:left="1440"/>
      </w:pPr>
      <w:bookmarkStart w:id="166" w:name="_1xulmv3u7xq2" w:colFirst="0" w:colLast="0"/>
      <w:bookmarkEnd w:id="166"/>
      <w:r>
        <w:t>5.4.1.16 Get Description</w:t>
      </w:r>
    </w:p>
    <w:p w14:paraId="66485CD1" w14:textId="77777777" w:rsidR="00001BF7" w:rsidRDefault="00115F48">
      <w:pPr>
        <w:spacing w:after="0" w:line="276" w:lineRule="auto"/>
        <w:ind w:left="2160"/>
      </w:pPr>
      <w:r>
        <w:t xml:space="preserve">Returns the description of the </w:t>
      </w:r>
      <w:proofErr w:type="gramStart"/>
      <w:r>
        <w:t>trail, and</w:t>
      </w:r>
      <w:proofErr w:type="gramEnd"/>
      <w:r>
        <w:t xml:space="preserve"> returns the description variable.</w:t>
      </w:r>
    </w:p>
    <w:p w14:paraId="011DAE8C" w14:textId="77777777" w:rsidR="00001BF7" w:rsidRDefault="00115F48">
      <w:pPr>
        <w:pStyle w:val="Heading4"/>
        <w:ind w:left="1440"/>
      </w:pPr>
      <w:bookmarkStart w:id="167" w:name="_bi7ipuxoc931" w:colFirst="0" w:colLast="0"/>
      <w:bookmarkEnd w:id="167"/>
      <w:r>
        <w:t>5.4.1.16 Set Description</w:t>
      </w:r>
    </w:p>
    <w:p w14:paraId="6ABDE48F" w14:textId="77777777" w:rsidR="00001BF7" w:rsidRDefault="00115F48">
      <w:pPr>
        <w:ind w:left="2160"/>
      </w:pPr>
      <w:r>
        <w:t>Sets the descriptio</w:t>
      </w:r>
      <w:r>
        <w:t>n of the trail equal to the string passed into the set description member function.</w:t>
      </w:r>
    </w:p>
    <w:p w14:paraId="11F62888" w14:textId="77777777" w:rsidR="00001BF7" w:rsidRDefault="00115F48">
      <w:pPr>
        <w:pStyle w:val="Heading4"/>
        <w:ind w:left="1440"/>
      </w:pPr>
      <w:bookmarkStart w:id="168" w:name="_mpwq08hpv5z3" w:colFirst="0" w:colLast="0"/>
      <w:bookmarkEnd w:id="168"/>
      <w:r>
        <w:t>5.4.1.17 Add Trail Photo</w:t>
      </w:r>
    </w:p>
    <w:p w14:paraId="2B7D9B89" w14:textId="77777777" w:rsidR="00001BF7" w:rsidRDefault="00115F48">
      <w:pPr>
        <w:ind w:left="2160"/>
      </w:pPr>
      <w:r>
        <w:t xml:space="preserve">Relies on database schema to add a new photograph by sending a reference to the photo location in a directory to the database. </w:t>
      </w:r>
    </w:p>
    <w:p w14:paraId="0CC49E1B" w14:textId="77777777" w:rsidR="00001BF7" w:rsidRDefault="00115F48">
      <w:pPr>
        <w:pStyle w:val="Heading4"/>
        <w:spacing w:line="360" w:lineRule="auto"/>
        <w:ind w:left="1440"/>
      </w:pPr>
      <w:bookmarkStart w:id="169" w:name="_w7uwb0aajnik" w:colFirst="0" w:colLast="0"/>
      <w:bookmarkEnd w:id="169"/>
      <w:r>
        <w:t xml:space="preserve">5.4.1.17 Get Trail </w:t>
      </w:r>
      <w:r>
        <w:t>Photo</w:t>
      </w:r>
    </w:p>
    <w:p w14:paraId="6DF22249" w14:textId="77777777" w:rsidR="00001BF7" w:rsidRDefault="00115F48">
      <w:pPr>
        <w:ind w:left="2160"/>
      </w:pPr>
      <w:r>
        <w:t xml:space="preserve">Requires a photo id from the database schema. The function will request the photo </w:t>
      </w:r>
      <w:proofErr w:type="spellStart"/>
      <w:proofErr w:type="gramStart"/>
      <w:r>
        <w:t>url</w:t>
      </w:r>
      <w:proofErr w:type="spellEnd"/>
      <w:r>
        <w:t>, and</w:t>
      </w:r>
      <w:proofErr w:type="gramEnd"/>
      <w:r>
        <w:t xml:space="preserve"> return the </w:t>
      </w:r>
      <w:proofErr w:type="spellStart"/>
      <w:r>
        <w:t>url</w:t>
      </w:r>
      <w:proofErr w:type="spellEnd"/>
      <w:r>
        <w:t xml:space="preserve"> of the photo.</w:t>
      </w:r>
    </w:p>
    <w:p w14:paraId="7D1A385C" w14:textId="77777777" w:rsidR="00001BF7" w:rsidRDefault="00115F48">
      <w:pPr>
        <w:pStyle w:val="Heading2"/>
        <w:rPr>
          <w:sz w:val="22"/>
          <w:szCs w:val="22"/>
        </w:rPr>
      </w:pPr>
      <w:bookmarkStart w:id="170" w:name="kix.fyncnqpzv4f6" w:colFirst="0" w:colLast="0"/>
      <w:bookmarkStart w:id="171" w:name="_c0z5h2kk7l6f" w:colFirst="0" w:colLast="0"/>
      <w:bookmarkEnd w:id="170"/>
      <w:bookmarkEnd w:id="171"/>
      <w:r>
        <w:lastRenderedPageBreak/>
        <w:t>5.4.2 User Class (</w:t>
      </w:r>
      <w:hyperlink r:id="rId206">
        <w:r>
          <w:rPr>
            <w:color w:val="1155CC"/>
            <w:u w:val="single"/>
          </w:rPr>
          <w:t>SRS 3.2.6</w:t>
        </w:r>
      </w:hyperlink>
      <w:r>
        <w:t>)</w:t>
      </w:r>
    </w:p>
    <w:tbl>
      <w:tblPr>
        <w:tblStyle w:val="afffe"/>
        <w:tblW w:w="1071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10"/>
      </w:tblGrid>
      <w:tr w:rsidR="00001BF7" w14:paraId="4C4D35BB" w14:textId="77777777">
        <w:tc>
          <w:tcPr>
            <w:tcW w:w="10710" w:type="dxa"/>
            <w:shd w:val="clear" w:color="auto" w:fill="auto"/>
            <w:tcMar>
              <w:top w:w="100" w:type="dxa"/>
              <w:left w:w="100" w:type="dxa"/>
              <w:bottom w:w="100" w:type="dxa"/>
              <w:right w:w="100" w:type="dxa"/>
            </w:tcMar>
          </w:tcPr>
          <w:p w14:paraId="71F12CB6" w14:textId="77777777" w:rsidR="00001BF7" w:rsidRDefault="00115F48">
            <w:pPr>
              <w:spacing w:after="0" w:line="276" w:lineRule="auto"/>
              <w:ind w:left="-90"/>
              <w:jc w:val="center"/>
              <w:rPr>
                <w:sz w:val="22"/>
                <w:szCs w:val="22"/>
              </w:rPr>
            </w:pPr>
            <w:r>
              <w:rPr>
                <w:noProof/>
                <w:sz w:val="22"/>
                <w:szCs w:val="22"/>
              </w:rPr>
              <w:drawing>
                <wp:inline distT="114300" distB="114300" distL="114300" distR="114300" wp14:anchorId="7CE6F09D" wp14:editId="42A9A9C0">
                  <wp:extent cx="2595563" cy="3186422"/>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7"/>
                          <a:srcRect/>
                          <a:stretch>
                            <a:fillRect/>
                          </a:stretch>
                        </pic:blipFill>
                        <pic:spPr>
                          <a:xfrm>
                            <a:off x="0" y="0"/>
                            <a:ext cx="2595563" cy="3186422"/>
                          </a:xfrm>
                          <a:prstGeom prst="rect">
                            <a:avLst/>
                          </a:prstGeom>
                          <a:ln/>
                        </pic:spPr>
                      </pic:pic>
                    </a:graphicData>
                  </a:graphic>
                </wp:inline>
              </w:drawing>
            </w:r>
          </w:p>
        </w:tc>
      </w:tr>
      <w:tr w:rsidR="00001BF7" w14:paraId="7F6F8B7E" w14:textId="77777777">
        <w:tc>
          <w:tcPr>
            <w:tcW w:w="10710" w:type="dxa"/>
            <w:shd w:val="clear" w:color="auto" w:fill="auto"/>
            <w:tcMar>
              <w:top w:w="100" w:type="dxa"/>
              <w:left w:w="100" w:type="dxa"/>
              <w:bottom w:w="100" w:type="dxa"/>
              <w:right w:w="100" w:type="dxa"/>
            </w:tcMar>
          </w:tcPr>
          <w:p w14:paraId="49132B43" w14:textId="77777777" w:rsidR="00001BF7" w:rsidRDefault="00115F48">
            <w:pPr>
              <w:widowControl w:val="0"/>
              <w:spacing w:after="0" w:line="240" w:lineRule="auto"/>
              <w:ind w:left="0"/>
              <w:rPr>
                <w:sz w:val="22"/>
                <w:szCs w:val="22"/>
              </w:rPr>
            </w:pPr>
            <w:bookmarkStart w:id="172" w:name="7ogx51fdh933" w:colFirst="0" w:colLast="0"/>
            <w:bookmarkEnd w:id="172"/>
            <w:r>
              <w:rPr>
                <w:i/>
              </w:rPr>
              <w:t>Figure 5.4.2: User Class UML</w:t>
            </w:r>
          </w:p>
        </w:tc>
      </w:tr>
    </w:tbl>
    <w:p w14:paraId="75475F06" w14:textId="77777777" w:rsidR="00001BF7" w:rsidRDefault="00001BF7">
      <w:pPr>
        <w:spacing w:after="0" w:line="276" w:lineRule="auto"/>
        <w:ind w:left="1440"/>
        <w:rPr>
          <w:sz w:val="22"/>
          <w:szCs w:val="22"/>
        </w:rPr>
      </w:pPr>
    </w:p>
    <w:p w14:paraId="4E156BEE" w14:textId="77777777" w:rsidR="00001BF7" w:rsidRDefault="00115F48">
      <w:pPr>
        <w:pStyle w:val="Heading4"/>
        <w:ind w:left="1440"/>
      </w:pPr>
      <w:bookmarkStart w:id="173" w:name="_702f6qrut9q4" w:colFirst="0" w:colLast="0"/>
      <w:bookmarkEnd w:id="173"/>
      <w:r>
        <w:t>5.4.2.1 User Id</w:t>
      </w:r>
    </w:p>
    <w:p w14:paraId="26DA61F4" w14:textId="77777777" w:rsidR="00001BF7" w:rsidRDefault="00115F48">
      <w:pPr>
        <w:spacing w:after="0" w:line="276" w:lineRule="auto"/>
        <w:ind w:left="0"/>
      </w:pPr>
      <w:r>
        <w:rPr>
          <w:sz w:val="22"/>
          <w:szCs w:val="22"/>
        </w:rPr>
        <w:tab/>
      </w:r>
      <w:r>
        <w:rPr>
          <w:sz w:val="22"/>
          <w:szCs w:val="22"/>
        </w:rPr>
        <w:tab/>
      </w:r>
      <w:r>
        <w:rPr>
          <w:sz w:val="22"/>
          <w:szCs w:val="22"/>
        </w:rPr>
        <w:tab/>
        <w:t>Stores the user id as an int of the user account.</w:t>
      </w:r>
    </w:p>
    <w:p w14:paraId="22EC94F9" w14:textId="77777777" w:rsidR="00001BF7" w:rsidRDefault="00115F48">
      <w:pPr>
        <w:pStyle w:val="Heading4"/>
        <w:ind w:left="1440"/>
      </w:pPr>
      <w:bookmarkStart w:id="174" w:name="_2lmnnjcru7jp" w:colFirst="0" w:colLast="0"/>
      <w:bookmarkEnd w:id="174"/>
      <w:r>
        <w:t>5.4.2.2 Username</w:t>
      </w:r>
    </w:p>
    <w:p w14:paraId="691BEB4C" w14:textId="77777777" w:rsidR="00001BF7" w:rsidRDefault="00115F48">
      <w:pPr>
        <w:ind w:left="2160"/>
      </w:pPr>
      <w:r>
        <w:t>Stores the username</w:t>
      </w:r>
      <w:r>
        <w:t xml:space="preserve"> as a string of the user account.</w:t>
      </w:r>
    </w:p>
    <w:p w14:paraId="6F1EB074" w14:textId="77777777" w:rsidR="00001BF7" w:rsidRDefault="00115F48">
      <w:pPr>
        <w:pStyle w:val="Heading4"/>
        <w:ind w:left="1440"/>
      </w:pPr>
      <w:bookmarkStart w:id="175" w:name="_q0bcxhgu8jj" w:colFirst="0" w:colLast="0"/>
      <w:bookmarkEnd w:id="175"/>
      <w:r>
        <w:t>5.4.2.3 Token</w:t>
      </w:r>
    </w:p>
    <w:p w14:paraId="076436EC" w14:textId="77777777" w:rsidR="00001BF7" w:rsidRDefault="00115F48">
      <w:pPr>
        <w:ind w:left="2160"/>
      </w:pPr>
      <w:r>
        <w:t>Stores the token as a string. A hashed token is used like a password that allows the mobile application to communicate with the server so it can keep the credential.</w:t>
      </w:r>
    </w:p>
    <w:p w14:paraId="2A9BBB0D" w14:textId="77777777" w:rsidR="00001BF7" w:rsidRDefault="00115F48">
      <w:pPr>
        <w:pStyle w:val="Heading4"/>
        <w:ind w:left="1440"/>
      </w:pPr>
      <w:bookmarkStart w:id="176" w:name="_kysv7ewtyeb" w:colFirst="0" w:colLast="0"/>
      <w:bookmarkEnd w:id="176"/>
      <w:r>
        <w:t>5.4.2.4 Email</w:t>
      </w:r>
    </w:p>
    <w:p w14:paraId="3363A7DB" w14:textId="77777777" w:rsidR="00001BF7" w:rsidRDefault="00115F48">
      <w:pPr>
        <w:ind w:left="2160"/>
      </w:pPr>
      <w:r>
        <w:t xml:space="preserve">Stores the user’s email as a string. </w:t>
      </w:r>
    </w:p>
    <w:p w14:paraId="112B5700" w14:textId="77777777" w:rsidR="00001BF7" w:rsidRDefault="00115F48">
      <w:pPr>
        <w:pStyle w:val="Heading4"/>
        <w:ind w:left="1440"/>
      </w:pPr>
      <w:bookmarkStart w:id="177" w:name="_a9ttln539vey" w:colFirst="0" w:colLast="0"/>
      <w:bookmarkEnd w:id="177"/>
      <w:r>
        <w:t>5.4.2.5 Edit User</w:t>
      </w:r>
    </w:p>
    <w:p w14:paraId="46B557B1" w14:textId="77777777" w:rsidR="00001BF7" w:rsidRDefault="00115F48">
      <w:pPr>
        <w:ind w:left="2160"/>
      </w:pPr>
      <w:r>
        <w:t xml:space="preserve">Allows the users to </w:t>
      </w:r>
      <w:r>
        <w:t>edit their account information.</w:t>
      </w:r>
    </w:p>
    <w:p w14:paraId="35F20016" w14:textId="77777777" w:rsidR="00001BF7" w:rsidRDefault="00115F48">
      <w:pPr>
        <w:pStyle w:val="Heading4"/>
        <w:ind w:left="1440"/>
      </w:pPr>
      <w:bookmarkStart w:id="178" w:name="_n913khub9s71" w:colFirst="0" w:colLast="0"/>
      <w:bookmarkEnd w:id="178"/>
      <w:r>
        <w:lastRenderedPageBreak/>
        <w:t>5.4.2.6 Delete User</w:t>
      </w:r>
    </w:p>
    <w:p w14:paraId="1FFA1D37" w14:textId="77777777" w:rsidR="00001BF7" w:rsidRDefault="00115F48">
      <w:pPr>
        <w:ind w:left="2160"/>
      </w:pPr>
      <w:r>
        <w:t>Allows the users to delete their user account.</w:t>
      </w:r>
    </w:p>
    <w:p w14:paraId="593F9CEC" w14:textId="77777777" w:rsidR="00001BF7" w:rsidRDefault="00115F48">
      <w:pPr>
        <w:pStyle w:val="Heading4"/>
        <w:ind w:left="1440"/>
      </w:pPr>
      <w:bookmarkStart w:id="179" w:name="_x9kv8gpb765b" w:colFirst="0" w:colLast="0"/>
      <w:bookmarkEnd w:id="179"/>
      <w:r>
        <w:t>5.4.2.7 Get Username</w:t>
      </w:r>
    </w:p>
    <w:p w14:paraId="7873F0AF" w14:textId="77777777" w:rsidR="00001BF7" w:rsidRDefault="00115F48">
      <w:pPr>
        <w:ind w:left="2160"/>
      </w:pPr>
      <w:r>
        <w:t>Gets the username from the user and returns username.</w:t>
      </w:r>
    </w:p>
    <w:p w14:paraId="12E55972" w14:textId="77777777" w:rsidR="00001BF7" w:rsidRDefault="00115F48">
      <w:pPr>
        <w:pStyle w:val="Heading4"/>
        <w:ind w:left="1440"/>
      </w:pPr>
      <w:bookmarkStart w:id="180" w:name="_deh96hdnkk2" w:colFirst="0" w:colLast="0"/>
      <w:bookmarkEnd w:id="180"/>
      <w:r>
        <w:t>5.4.2.8 Set Username</w:t>
      </w:r>
    </w:p>
    <w:p w14:paraId="03A5253D" w14:textId="77777777" w:rsidR="00001BF7" w:rsidRDefault="00115F48">
      <w:pPr>
        <w:ind w:left="2160"/>
      </w:pPr>
      <w:r>
        <w:t>Set the username variable to the one passed in.</w:t>
      </w:r>
    </w:p>
    <w:p w14:paraId="719238D3" w14:textId="77777777" w:rsidR="00001BF7" w:rsidRDefault="00115F48">
      <w:pPr>
        <w:ind w:left="0"/>
        <w:rPr>
          <w:color w:val="666666"/>
        </w:rPr>
      </w:pPr>
      <w:r>
        <w:tab/>
      </w:r>
      <w:r>
        <w:tab/>
      </w:r>
      <w:r>
        <w:rPr>
          <w:color w:val="666666"/>
        </w:rPr>
        <w:t>5.4.2.9 Has</w:t>
      </w:r>
      <w:r>
        <w:rPr>
          <w:color w:val="666666"/>
        </w:rPr>
        <w:t>h Password</w:t>
      </w:r>
    </w:p>
    <w:p w14:paraId="119AE22D" w14:textId="77777777" w:rsidR="00001BF7" w:rsidRDefault="00115F48">
      <w:pPr>
        <w:ind w:left="2160"/>
      </w:pPr>
      <w:r>
        <w:t>Hashes the password and returns a hashed string password</w:t>
      </w:r>
    </w:p>
    <w:p w14:paraId="7DE3A4FF" w14:textId="77777777" w:rsidR="00001BF7" w:rsidRDefault="00115F48">
      <w:pPr>
        <w:pStyle w:val="Heading4"/>
        <w:ind w:left="1440"/>
      </w:pPr>
      <w:bookmarkStart w:id="181" w:name="_s7p0wk88dz9o" w:colFirst="0" w:colLast="0"/>
      <w:bookmarkEnd w:id="181"/>
      <w:r>
        <w:t>5.4.2.10 Get Token</w:t>
      </w:r>
    </w:p>
    <w:p w14:paraId="213DC3DF" w14:textId="77777777" w:rsidR="00001BF7" w:rsidRDefault="00115F48">
      <w:pPr>
        <w:ind w:left="2160"/>
      </w:pPr>
      <w:r>
        <w:t xml:space="preserve">Gets the password from the user, hashes it, and then sends the hashed password to the server. The server returns a token to be used in requests. </w:t>
      </w:r>
    </w:p>
    <w:p w14:paraId="599017F4" w14:textId="77777777" w:rsidR="00001BF7" w:rsidRDefault="00115F48">
      <w:pPr>
        <w:pStyle w:val="Heading4"/>
        <w:ind w:left="1440"/>
      </w:pPr>
      <w:bookmarkStart w:id="182" w:name="_pdzc7ygpwfv3" w:colFirst="0" w:colLast="0"/>
      <w:bookmarkEnd w:id="182"/>
      <w:r>
        <w:t>5.4.2.11 Set Token</w:t>
      </w:r>
    </w:p>
    <w:p w14:paraId="07F3D299" w14:textId="77777777" w:rsidR="00001BF7" w:rsidRDefault="00115F48">
      <w:pPr>
        <w:ind w:left="2160"/>
      </w:pPr>
      <w:r>
        <w:t xml:space="preserve">Once the server returns the token, it saves the token to the account as a parameter. </w:t>
      </w:r>
      <w:r>
        <w:tab/>
      </w:r>
    </w:p>
    <w:p w14:paraId="2FE2DABA" w14:textId="77777777" w:rsidR="00001BF7" w:rsidRDefault="00115F48">
      <w:pPr>
        <w:pStyle w:val="Heading2"/>
      </w:pPr>
      <w:bookmarkStart w:id="183" w:name="_9hurh09h2t68" w:colFirst="0" w:colLast="0"/>
      <w:bookmarkEnd w:id="183"/>
      <w:r>
        <w:t>5.4.3 Feedback Class (</w:t>
      </w:r>
      <w:hyperlink r:id="rId208">
        <w:r>
          <w:rPr>
            <w:color w:val="1155CC"/>
            <w:sz w:val="28"/>
            <w:szCs w:val="28"/>
            <w:u w:val="single"/>
          </w:rPr>
          <w:t>SRS 3.4.3, SRS 3.2.3</w:t>
        </w:r>
      </w:hyperlink>
      <w:r>
        <w:t>)</w:t>
      </w:r>
    </w:p>
    <w:p w14:paraId="2CEDCC51" w14:textId="77777777" w:rsidR="00001BF7" w:rsidRDefault="00115F48">
      <w:pPr>
        <w:spacing w:after="0" w:line="276" w:lineRule="auto"/>
        <w:ind w:left="1440"/>
      </w:pPr>
      <w:r>
        <w:t>The Feedback clas</w:t>
      </w:r>
      <w:r>
        <w:t>s is a base class from which the Review and Comment classes are derived.</w:t>
      </w:r>
    </w:p>
    <w:p w14:paraId="39C4027D" w14:textId="77777777" w:rsidR="00001BF7" w:rsidRDefault="00001BF7">
      <w:pPr>
        <w:spacing w:after="0" w:line="276" w:lineRule="auto"/>
        <w:ind w:left="1440"/>
      </w:pPr>
    </w:p>
    <w:tbl>
      <w:tblPr>
        <w:tblStyle w:val="affff"/>
        <w:tblW w:w="1077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001BF7" w14:paraId="3191D881" w14:textId="77777777">
        <w:tc>
          <w:tcPr>
            <w:tcW w:w="10770" w:type="dxa"/>
            <w:shd w:val="clear" w:color="auto" w:fill="auto"/>
            <w:tcMar>
              <w:top w:w="100" w:type="dxa"/>
              <w:left w:w="100" w:type="dxa"/>
              <w:bottom w:w="100" w:type="dxa"/>
              <w:right w:w="100" w:type="dxa"/>
            </w:tcMar>
          </w:tcPr>
          <w:p w14:paraId="2FA03EB1" w14:textId="77777777" w:rsidR="00001BF7" w:rsidRDefault="00115F48">
            <w:pPr>
              <w:spacing w:after="0" w:line="276" w:lineRule="auto"/>
              <w:ind w:left="-90"/>
              <w:jc w:val="center"/>
            </w:pPr>
            <w:r>
              <w:rPr>
                <w:noProof/>
              </w:rPr>
              <w:lastRenderedPageBreak/>
              <w:drawing>
                <wp:inline distT="114300" distB="114300" distL="114300" distR="114300" wp14:anchorId="01E20831" wp14:editId="5760E052">
                  <wp:extent cx="4895850" cy="300990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9"/>
                          <a:srcRect/>
                          <a:stretch>
                            <a:fillRect/>
                          </a:stretch>
                        </pic:blipFill>
                        <pic:spPr>
                          <a:xfrm>
                            <a:off x="0" y="0"/>
                            <a:ext cx="4895850" cy="3009900"/>
                          </a:xfrm>
                          <a:prstGeom prst="rect">
                            <a:avLst/>
                          </a:prstGeom>
                          <a:ln/>
                        </pic:spPr>
                      </pic:pic>
                    </a:graphicData>
                  </a:graphic>
                </wp:inline>
              </w:drawing>
            </w:r>
          </w:p>
        </w:tc>
      </w:tr>
      <w:tr w:rsidR="00001BF7" w14:paraId="7B178B09" w14:textId="77777777">
        <w:tc>
          <w:tcPr>
            <w:tcW w:w="10770" w:type="dxa"/>
            <w:shd w:val="clear" w:color="auto" w:fill="auto"/>
            <w:tcMar>
              <w:top w:w="100" w:type="dxa"/>
              <w:left w:w="100" w:type="dxa"/>
              <w:bottom w:w="100" w:type="dxa"/>
              <w:right w:w="100" w:type="dxa"/>
            </w:tcMar>
          </w:tcPr>
          <w:p w14:paraId="432B9C4A" w14:textId="77777777" w:rsidR="00001BF7" w:rsidRDefault="00115F48">
            <w:pPr>
              <w:widowControl w:val="0"/>
              <w:spacing w:after="0" w:line="240" w:lineRule="auto"/>
              <w:ind w:left="0"/>
              <w:rPr>
                <w:i/>
              </w:rPr>
            </w:pPr>
            <w:bookmarkStart w:id="184" w:name="e03cvft9j52s" w:colFirst="0" w:colLast="0"/>
            <w:bookmarkEnd w:id="184"/>
            <w:r>
              <w:rPr>
                <w:i/>
              </w:rPr>
              <w:t>Figure 5.4.3:</w:t>
            </w:r>
            <w:r>
              <w:t xml:space="preserve"> </w:t>
            </w:r>
            <w:r>
              <w:rPr>
                <w:i/>
              </w:rPr>
              <w:t>Feedback class UML diagram</w:t>
            </w:r>
          </w:p>
        </w:tc>
      </w:tr>
    </w:tbl>
    <w:p w14:paraId="513DD566" w14:textId="77777777" w:rsidR="00001BF7" w:rsidRDefault="00001BF7">
      <w:pPr>
        <w:spacing w:after="0" w:line="276" w:lineRule="auto"/>
        <w:ind w:left="0"/>
      </w:pPr>
    </w:p>
    <w:p w14:paraId="4C309115" w14:textId="77777777" w:rsidR="00001BF7" w:rsidRDefault="00115F48">
      <w:pPr>
        <w:pStyle w:val="Heading4"/>
        <w:spacing w:after="0"/>
        <w:ind w:firstLine="1440"/>
      </w:pPr>
      <w:bookmarkStart w:id="185" w:name="_kqc7xxf4b8s5" w:colFirst="0" w:colLast="0"/>
      <w:bookmarkEnd w:id="185"/>
      <w:r>
        <w:t>5.4.3.1 Get Id</w:t>
      </w:r>
    </w:p>
    <w:p w14:paraId="7E3AA319" w14:textId="77777777" w:rsidR="00001BF7" w:rsidRDefault="00115F48">
      <w:pPr>
        <w:spacing w:after="0" w:line="276" w:lineRule="auto"/>
        <w:ind w:left="1440" w:firstLine="720"/>
      </w:pPr>
      <w:r>
        <w:t>Returns the id variable.</w:t>
      </w:r>
    </w:p>
    <w:p w14:paraId="2A8FF96F" w14:textId="77777777" w:rsidR="00001BF7" w:rsidRDefault="00115F48">
      <w:pPr>
        <w:pStyle w:val="Heading4"/>
        <w:ind w:left="0"/>
      </w:pPr>
      <w:bookmarkStart w:id="186" w:name="_sr4xkx4k5az5" w:colFirst="0" w:colLast="0"/>
      <w:bookmarkEnd w:id="186"/>
      <w:r>
        <w:t xml:space="preserve">                     5.4.3.2 Set Id</w:t>
      </w:r>
    </w:p>
    <w:p w14:paraId="7060DAD5" w14:textId="77777777" w:rsidR="00001BF7" w:rsidRDefault="00115F48">
      <w:pPr>
        <w:spacing w:after="0" w:line="276" w:lineRule="auto"/>
        <w:ind w:left="1440" w:firstLine="720"/>
      </w:pPr>
      <w:r>
        <w:t>Sets the id variable to the one passed in.</w:t>
      </w:r>
    </w:p>
    <w:p w14:paraId="4EB81078" w14:textId="77777777" w:rsidR="00001BF7" w:rsidRDefault="00115F48">
      <w:pPr>
        <w:pStyle w:val="Heading4"/>
        <w:ind w:firstLine="1440"/>
      </w:pPr>
      <w:bookmarkStart w:id="187" w:name="_6sxs4iewq6k4" w:colFirst="0" w:colLast="0"/>
      <w:bookmarkEnd w:id="187"/>
      <w:r>
        <w:t>5.4.3.3 Get Trail Id</w:t>
      </w:r>
    </w:p>
    <w:p w14:paraId="065CA570" w14:textId="77777777" w:rsidR="00001BF7" w:rsidRDefault="00115F48">
      <w:pPr>
        <w:spacing w:after="0" w:line="276" w:lineRule="auto"/>
        <w:ind w:left="1440" w:firstLine="720"/>
      </w:pPr>
      <w:r>
        <w:t>Returns the trail id variable.</w:t>
      </w:r>
    </w:p>
    <w:p w14:paraId="2B4364FF" w14:textId="77777777" w:rsidR="00001BF7" w:rsidRDefault="00115F48">
      <w:pPr>
        <w:pStyle w:val="Heading4"/>
        <w:ind w:left="0"/>
      </w:pPr>
      <w:bookmarkStart w:id="188" w:name="_tyoam6qjdvql" w:colFirst="0" w:colLast="0"/>
      <w:bookmarkEnd w:id="188"/>
      <w:r>
        <w:t xml:space="preserve">                     5.4.3.4 Set Trail Id</w:t>
      </w:r>
    </w:p>
    <w:p w14:paraId="53866406" w14:textId="77777777" w:rsidR="00001BF7" w:rsidRDefault="00115F48">
      <w:pPr>
        <w:ind w:left="1440" w:firstLine="720"/>
      </w:pPr>
      <w:r>
        <w:t>Sets the trail id variable to the one passed in.</w:t>
      </w:r>
    </w:p>
    <w:p w14:paraId="65B82EC4" w14:textId="77777777" w:rsidR="00001BF7" w:rsidRDefault="00115F48">
      <w:pPr>
        <w:pStyle w:val="Heading4"/>
        <w:ind w:firstLine="1440"/>
      </w:pPr>
      <w:bookmarkStart w:id="189" w:name="_v3wcsqa8om65" w:colFirst="0" w:colLast="0"/>
      <w:bookmarkEnd w:id="189"/>
      <w:r>
        <w:t>5.4.3.5 Set User Id</w:t>
      </w:r>
    </w:p>
    <w:p w14:paraId="65E70751" w14:textId="77777777" w:rsidR="00001BF7" w:rsidRDefault="00115F48">
      <w:pPr>
        <w:ind w:left="1440" w:firstLine="720"/>
      </w:pPr>
      <w:r>
        <w:t>Sets the user id variable to the one passed in.</w:t>
      </w:r>
    </w:p>
    <w:p w14:paraId="6B10A0C4" w14:textId="77777777" w:rsidR="00001BF7" w:rsidRDefault="00115F48">
      <w:pPr>
        <w:pStyle w:val="Heading4"/>
        <w:ind w:firstLine="1440"/>
      </w:pPr>
      <w:bookmarkStart w:id="190" w:name="_2tr28f9jj175" w:colFirst="0" w:colLast="0"/>
      <w:bookmarkEnd w:id="190"/>
      <w:r>
        <w:t>5.4.3.6 Get User Id</w:t>
      </w:r>
    </w:p>
    <w:p w14:paraId="77F46015" w14:textId="77777777" w:rsidR="00001BF7" w:rsidRDefault="00115F48">
      <w:pPr>
        <w:ind w:left="1440" w:firstLine="720"/>
      </w:pPr>
      <w:r>
        <w:t>Returns the user id variable.</w:t>
      </w:r>
    </w:p>
    <w:p w14:paraId="75170095" w14:textId="77777777" w:rsidR="00001BF7" w:rsidRDefault="00115F48">
      <w:pPr>
        <w:pStyle w:val="Heading4"/>
        <w:ind w:firstLine="1440"/>
      </w:pPr>
      <w:bookmarkStart w:id="191" w:name="_1by2cdxuvixy" w:colFirst="0" w:colLast="0"/>
      <w:bookmarkEnd w:id="191"/>
      <w:r>
        <w:lastRenderedPageBreak/>
        <w:t>5.4.3.7 Get Body</w:t>
      </w:r>
    </w:p>
    <w:p w14:paraId="0E7E572F" w14:textId="77777777" w:rsidR="00001BF7" w:rsidRDefault="00115F48">
      <w:pPr>
        <w:spacing w:after="0" w:line="276" w:lineRule="auto"/>
        <w:ind w:left="1440" w:firstLine="720"/>
      </w:pPr>
      <w:r>
        <w:t>Returns the body variable.</w:t>
      </w:r>
    </w:p>
    <w:p w14:paraId="1FE34DB7" w14:textId="77777777" w:rsidR="00001BF7" w:rsidRDefault="00115F48">
      <w:pPr>
        <w:pStyle w:val="Heading4"/>
        <w:ind w:firstLine="1440"/>
      </w:pPr>
      <w:bookmarkStart w:id="192" w:name="_m4erpse6sufx" w:colFirst="0" w:colLast="0"/>
      <w:bookmarkEnd w:id="192"/>
      <w:r>
        <w:t>5.4.3.8 Set Body</w:t>
      </w:r>
    </w:p>
    <w:p w14:paraId="6E291C53" w14:textId="77777777" w:rsidR="00001BF7" w:rsidRDefault="00115F48">
      <w:pPr>
        <w:ind w:left="1440" w:firstLine="720"/>
      </w:pPr>
      <w:r>
        <w:t>Stores the body. This is the main text.</w:t>
      </w:r>
    </w:p>
    <w:p w14:paraId="3A309ADB" w14:textId="77777777" w:rsidR="00001BF7" w:rsidRDefault="00001BF7">
      <w:pPr>
        <w:spacing w:after="0" w:line="276" w:lineRule="auto"/>
        <w:ind w:left="1440"/>
      </w:pPr>
    </w:p>
    <w:p w14:paraId="75B1A364" w14:textId="77777777" w:rsidR="00001BF7" w:rsidRDefault="00115F48">
      <w:pPr>
        <w:spacing w:after="0" w:line="276" w:lineRule="auto"/>
        <w:ind w:left="1440"/>
      </w:pPr>
      <w:r>
        <w:t>The following two classes (Review and Comment) are deriv</w:t>
      </w:r>
      <w:r>
        <w:t xml:space="preserve">ed classes from the Feedback base class. </w:t>
      </w:r>
    </w:p>
    <w:p w14:paraId="3AD61962" w14:textId="77777777" w:rsidR="00001BF7" w:rsidRDefault="00115F48">
      <w:pPr>
        <w:pStyle w:val="Heading3"/>
        <w:ind w:left="1440"/>
        <w:rPr>
          <w:color w:val="434343"/>
        </w:rPr>
      </w:pPr>
      <w:bookmarkStart w:id="193" w:name="kix.mf5txsa1obqp" w:colFirst="0" w:colLast="0"/>
      <w:bookmarkStart w:id="194" w:name="_yummshe41dim" w:colFirst="0" w:colLast="0"/>
      <w:bookmarkEnd w:id="193"/>
      <w:bookmarkEnd w:id="194"/>
      <w:r>
        <w:rPr>
          <w:color w:val="434343"/>
        </w:rPr>
        <w:t>5.4.3.1 Review Class (</w:t>
      </w:r>
      <w:hyperlink r:id="rId210">
        <w:r>
          <w:rPr>
            <w:color w:val="1155CC"/>
            <w:u w:val="single"/>
          </w:rPr>
          <w:t>SRS 3.4.3</w:t>
        </w:r>
      </w:hyperlink>
      <w:r>
        <w:rPr>
          <w:color w:val="434343"/>
        </w:rPr>
        <w:t>)</w:t>
      </w:r>
    </w:p>
    <w:p w14:paraId="4298875D" w14:textId="77777777" w:rsidR="00001BF7" w:rsidRDefault="00115F48">
      <w:pPr>
        <w:spacing w:after="0" w:line="276" w:lineRule="auto"/>
        <w:ind w:left="0"/>
        <w:rPr>
          <w:sz w:val="22"/>
          <w:szCs w:val="22"/>
        </w:rPr>
      </w:pPr>
      <w:r>
        <w:rPr>
          <w:sz w:val="22"/>
          <w:szCs w:val="22"/>
        </w:rPr>
        <w:tab/>
      </w:r>
      <w:r>
        <w:rPr>
          <w:sz w:val="22"/>
          <w:szCs w:val="22"/>
        </w:rPr>
        <w:tab/>
      </w:r>
      <w:r>
        <w:rPr>
          <w:sz w:val="22"/>
          <w:szCs w:val="22"/>
        </w:rPr>
        <w:tab/>
      </w:r>
    </w:p>
    <w:tbl>
      <w:tblPr>
        <w:tblStyle w:val="affff0"/>
        <w:tblW w:w="10620"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20"/>
      </w:tblGrid>
      <w:tr w:rsidR="00001BF7" w14:paraId="0B39FA47" w14:textId="77777777">
        <w:tc>
          <w:tcPr>
            <w:tcW w:w="10620" w:type="dxa"/>
            <w:shd w:val="clear" w:color="auto" w:fill="auto"/>
            <w:tcMar>
              <w:top w:w="100" w:type="dxa"/>
              <w:left w:w="100" w:type="dxa"/>
              <w:bottom w:w="100" w:type="dxa"/>
              <w:right w:w="100" w:type="dxa"/>
            </w:tcMar>
          </w:tcPr>
          <w:p w14:paraId="708DCE8D" w14:textId="77777777" w:rsidR="00001BF7" w:rsidRDefault="00115F48">
            <w:pPr>
              <w:spacing w:after="0" w:line="276" w:lineRule="auto"/>
              <w:ind w:left="0"/>
              <w:jc w:val="center"/>
              <w:rPr>
                <w:sz w:val="22"/>
                <w:szCs w:val="22"/>
              </w:rPr>
            </w:pPr>
            <w:r>
              <w:rPr>
                <w:noProof/>
                <w:sz w:val="22"/>
                <w:szCs w:val="22"/>
              </w:rPr>
              <w:drawing>
                <wp:inline distT="114300" distB="114300" distL="114300" distR="114300" wp14:anchorId="3A8A7D30" wp14:editId="6DF16B48">
                  <wp:extent cx="3984273" cy="2176463"/>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1"/>
                          <a:srcRect/>
                          <a:stretch>
                            <a:fillRect/>
                          </a:stretch>
                        </pic:blipFill>
                        <pic:spPr>
                          <a:xfrm>
                            <a:off x="0" y="0"/>
                            <a:ext cx="3984273" cy="2176463"/>
                          </a:xfrm>
                          <a:prstGeom prst="rect">
                            <a:avLst/>
                          </a:prstGeom>
                          <a:ln/>
                        </pic:spPr>
                      </pic:pic>
                    </a:graphicData>
                  </a:graphic>
                </wp:inline>
              </w:drawing>
            </w:r>
          </w:p>
        </w:tc>
      </w:tr>
      <w:tr w:rsidR="00001BF7" w14:paraId="0BCCE22D" w14:textId="77777777">
        <w:tc>
          <w:tcPr>
            <w:tcW w:w="10620" w:type="dxa"/>
            <w:shd w:val="clear" w:color="auto" w:fill="auto"/>
            <w:tcMar>
              <w:top w:w="100" w:type="dxa"/>
              <w:left w:w="100" w:type="dxa"/>
              <w:bottom w:w="100" w:type="dxa"/>
              <w:right w:w="100" w:type="dxa"/>
            </w:tcMar>
          </w:tcPr>
          <w:p w14:paraId="4A431D6E" w14:textId="77777777" w:rsidR="00001BF7" w:rsidRDefault="00115F48">
            <w:pPr>
              <w:widowControl w:val="0"/>
              <w:spacing w:after="0" w:line="240" w:lineRule="auto"/>
              <w:ind w:left="0"/>
              <w:rPr>
                <w:sz w:val="22"/>
                <w:szCs w:val="22"/>
              </w:rPr>
            </w:pPr>
            <w:bookmarkStart w:id="195" w:name="1dvcwntpk25r" w:colFirst="0" w:colLast="0"/>
            <w:bookmarkEnd w:id="195"/>
            <w:r>
              <w:rPr>
                <w:i/>
              </w:rPr>
              <w:t>Figure 5.4.3.1: Review Class UML</w:t>
            </w:r>
          </w:p>
        </w:tc>
      </w:tr>
    </w:tbl>
    <w:p w14:paraId="4E0D8A53" w14:textId="77777777" w:rsidR="00001BF7" w:rsidRDefault="00001BF7">
      <w:pPr>
        <w:pStyle w:val="Heading4"/>
        <w:ind w:left="0"/>
      </w:pPr>
      <w:bookmarkStart w:id="196" w:name="_i5qvzv7b1vs3" w:colFirst="0" w:colLast="0"/>
      <w:bookmarkEnd w:id="196"/>
    </w:p>
    <w:p w14:paraId="788071E8" w14:textId="77777777" w:rsidR="00001BF7" w:rsidRDefault="00115F48">
      <w:pPr>
        <w:pStyle w:val="Heading4"/>
        <w:ind w:firstLine="1440"/>
      </w:pPr>
      <w:bookmarkStart w:id="197" w:name="_v4ugm4y9ek1z" w:colFirst="0" w:colLast="0"/>
      <w:bookmarkEnd w:id="197"/>
      <w:r>
        <w:t>5.4.3.1.1 Add Review</w:t>
      </w:r>
    </w:p>
    <w:p w14:paraId="729ED6BA" w14:textId="77777777" w:rsidR="00001BF7" w:rsidRDefault="00115F48">
      <w:pPr>
        <w:ind w:left="1440" w:firstLine="720"/>
      </w:pPr>
      <w:r>
        <w:t>Adds the review that was passed into the database.</w:t>
      </w:r>
    </w:p>
    <w:p w14:paraId="52A08ABD" w14:textId="77777777" w:rsidR="00001BF7" w:rsidRDefault="00115F48">
      <w:pPr>
        <w:pStyle w:val="Heading4"/>
        <w:ind w:firstLine="1440"/>
      </w:pPr>
      <w:bookmarkStart w:id="198" w:name="_yn0s1qfj7cxr" w:colFirst="0" w:colLast="0"/>
      <w:bookmarkEnd w:id="198"/>
      <w:r>
        <w:t>5.4.3.1.2 Delete Review</w:t>
      </w:r>
    </w:p>
    <w:p w14:paraId="73F76786" w14:textId="77777777" w:rsidR="00001BF7" w:rsidRDefault="00115F48">
      <w:pPr>
        <w:ind w:left="1440" w:firstLine="720"/>
      </w:pPr>
      <w:r>
        <w:t>Deletes a review from the database based on the passed in review id.</w:t>
      </w:r>
    </w:p>
    <w:p w14:paraId="754B6AF9" w14:textId="77777777" w:rsidR="00001BF7" w:rsidRDefault="00115F48">
      <w:pPr>
        <w:pStyle w:val="Heading4"/>
        <w:ind w:firstLine="1440"/>
      </w:pPr>
      <w:bookmarkStart w:id="199" w:name="_ikgp71ke8xt" w:colFirst="0" w:colLast="0"/>
      <w:bookmarkEnd w:id="199"/>
      <w:r>
        <w:t>5.4.3.1.3 Edit Review</w:t>
      </w:r>
    </w:p>
    <w:p w14:paraId="6953D6DA" w14:textId="77777777" w:rsidR="00001BF7" w:rsidRDefault="00115F48">
      <w:pPr>
        <w:ind w:left="2160"/>
      </w:pPr>
      <w:r>
        <w:t>Edits a review from the database based on the passed in id and passed</w:t>
      </w:r>
      <w:r>
        <w:t xml:space="preserve"> in new review information.</w:t>
      </w:r>
    </w:p>
    <w:p w14:paraId="506667E6" w14:textId="77777777" w:rsidR="00001BF7" w:rsidRDefault="00115F48">
      <w:pPr>
        <w:pStyle w:val="Heading4"/>
        <w:ind w:firstLine="1440"/>
      </w:pPr>
      <w:bookmarkStart w:id="200" w:name="_i4b50j3moihn" w:colFirst="0" w:colLast="0"/>
      <w:bookmarkEnd w:id="200"/>
      <w:r>
        <w:lastRenderedPageBreak/>
        <w:t>5.4.3.1.4 Get Title</w:t>
      </w:r>
    </w:p>
    <w:p w14:paraId="03ACC251" w14:textId="77777777" w:rsidR="00001BF7" w:rsidRDefault="00115F48">
      <w:pPr>
        <w:ind w:left="1440" w:firstLine="720"/>
      </w:pPr>
      <w:r>
        <w:t>Returns the title variable.</w:t>
      </w:r>
    </w:p>
    <w:p w14:paraId="15A75626" w14:textId="77777777" w:rsidR="00001BF7" w:rsidRDefault="00115F48">
      <w:pPr>
        <w:pStyle w:val="Heading4"/>
        <w:ind w:firstLine="1440"/>
      </w:pPr>
      <w:bookmarkStart w:id="201" w:name="_eljbk3gz7cvb" w:colFirst="0" w:colLast="0"/>
      <w:bookmarkEnd w:id="201"/>
      <w:r>
        <w:t>5.4.3.1.5 Set Title</w:t>
      </w:r>
    </w:p>
    <w:p w14:paraId="4FA0B689" w14:textId="77777777" w:rsidR="00001BF7" w:rsidRDefault="00115F48">
      <w:pPr>
        <w:spacing w:after="0" w:line="276" w:lineRule="auto"/>
        <w:ind w:left="2160"/>
      </w:pPr>
      <w:r>
        <w:t>Sets the title variable to the one passed in.</w:t>
      </w:r>
    </w:p>
    <w:p w14:paraId="63879197" w14:textId="77777777" w:rsidR="00001BF7" w:rsidRDefault="00001BF7">
      <w:pPr>
        <w:spacing w:after="0" w:line="276" w:lineRule="auto"/>
        <w:ind w:left="2160"/>
      </w:pPr>
    </w:p>
    <w:p w14:paraId="62E9364E" w14:textId="77777777" w:rsidR="00001BF7" w:rsidRDefault="00115F48">
      <w:pPr>
        <w:pStyle w:val="Heading4"/>
        <w:ind w:firstLine="1440"/>
      </w:pPr>
      <w:bookmarkStart w:id="202" w:name="_gha1fibm8g7w" w:colFirst="0" w:colLast="0"/>
      <w:bookmarkEnd w:id="202"/>
      <w:r>
        <w:t>5.4.3.1.6 Get Rating</w:t>
      </w:r>
    </w:p>
    <w:p w14:paraId="27D5301F" w14:textId="77777777" w:rsidR="00001BF7" w:rsidRDefault="00115F48">
      <w:pPr>
        <w:spacing w:after="0" w:line="276" w:lineRule="auto"/>
        <w:ind w:left="2160"/>
      </w:pPr>
      <w:r>
        <w:t>Returns the rating variable.</w:t>
      </w:r>
    </w:p>
    <w:p w14:paraId="38A3CA50" w14:textId="77777777" w:rsidR="00001BF7" w:rsidRDefault="00001BF7">
      <w:pPr>
        <w:spacing w:after="0" w:line="276" w:lineRule="auto"/>
        <w:ind w:left="2160"/>
      </w:pPr>
    </w:p>
    <w:p w14:paraId="7E95299D" w14:textId="77777777" w:rsidR="00001BF7" w:rsidRDefault="00115F48">
      <w:pPr>
        <w:pStyle w:val="Heading4"/>
        <w:ind w:left="1440"/>
      </w:pPr>
      <w:bookmarkStart w:id="203" w:name="_xss7b3qyoxjj" w:colFirst="0" w:colLast="0"/>
      <w:bookmarkEnd w:id="203"/>
      <w:r>
        <w:t>5.4.3.1.7 Set Rating</w:t>
      </w:r>
    </w:p>
    <w:p w14:paraId="3B6A61F9" w14:textId="77777777" w:rsidR="00001BF7" w:rsidRDefault="00115F48">
      <w:pPr>
        <w:ind w:left="2160"/>
      </w:pPr>
      <w:r>
        <w:t>Sets the rating variable to the one passed in.</w:t>
      </w:r>
    </w:p>
    <w:p w14:paraId="7B3D63B2" w14:textId="77777777" w:rsidR="00001BF7" w:rsidRDefault="00115F48">
      <w:pPr>
        <w:pStyle w:val="Heading3"/>
        <w:ind w:left="1440"/>
        <w:rPr>
          <w:color w:val="434343"/>
        </w:rPr>
      </w:pPr>
      <w:bookmarkStart w:id="204" w:name="kix.je732lqlywsx" w:colFirst="0" w:colLast="0"/>
      <w:bookmarkStart w:id="205" w:name="_gt1gjcocorm4" w:colFirst="0" w:colLast="0"/>
      <w:bookmarkEnd w:id="204"/>
      <w:bookmarkEnd w:id="205"/>
      <w:r>
        <w:rPr>
          <w:color w:val="434343"/>
        </w:rPr>
        <w:t>5.4.3.2 Comment Class (</w:t>
      </w:r>
      <w:hyperlink r:id="rId212">
        <w:r>
          <w:rPr>
            <w:color w:val="1155CC"/>
            <w:u w:val="single"/>
          </w:rPr>
          <w:t>SRS 3.2.3</w:t>
        </w:r>
      </w:hyperlink>
      <w:r>
        <w:rPr>
          <w:color w:val="434343"/>
        </w:rPr>
        <w:t>)</w:t>
      </w:r>
    </w:p>
    <w:p w14:paraId="7D26A67C" w14:textId="77777777" w:rsidR="00001BF7" w:rsidRDefault="00001BF7">
      <w:pPr>
        <w:spacing w:after="0" w:line="276" w:lineRule="auto"/>
        <w:ind w:left="2160"/>
        <w:rPr>
          <w:sz w:val="22"/>
          <w:szCs w:val="22"/>
        </w:rPr>
      </w:pPr>
    </w:p>
    <w:tbl>
      <w:tblPr>
        <w:tblStyle w:val="affff1"/>
        <w:tblW w:w="10650" w:type="dxa"/>
        <w:tblInd w:w="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0"/>
      </w:tblGrid>
      <w:tr w:rsidR="00001BF7" w14:paraId="4C6E562B" w14:textId="77777777">
        <w:tc>
          <w:tcPr>
            <w:tcW w:w="10650" w:type="dxa"/>
            <w:shd w:val="clear" w:color="auto" w:fill="auto"/>
            <w:tcMar>
              <w:top w:w="100" w:type="dxa"/>
              <w:left w:w="100" w:type="dxa"/>
              <w:bottom w:w="100" w:type="dxa"/>
              <w:right w:w="100" w:type="dxa"/>
            </w:tcMar>
          </w:tcPr>
          <w:p w14:paraId="4ECDE8F1" w14:textId="77777777" w:rsidR="00001BF7" w:rsidRDefault="00115F48">
            <w:pPr>
              <w:spacing w:after="0" w:line="276" w:lineRule="auto"/>
              <w:ind w:left="0"/>
              <w:jc w:val="center"/>
              <w:rPr>
                <w:sz w:val="22"/>
                <w:szCs w:val="22"/>
              </w:rPr>
            </w:pPr>
            <w:r>
              <w:rPr>
                <w:noProof/>
                <w:sz w:val="22"/>
                <w:szCs w:val="22"/>
              </w:rPr>
              <w:drawing>
                <wp:inline distT="114300" distB="114300" distL="114300" distR="114300" wp14:anchorId="61ADA8FB" wp14:editId="5E38A0E4">
                  <wp:extent cx="4182154" cy="2241310"/>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3"/>
                          <a:srcRect/>
                          <a:stretch>
                            <a:fillRect/>
                          </a:stretch>
                        </pic:blipFill>
                        <pic:spPr>
                          <a:xfrm>
                            <a:off x="0" y="0"/>
                            <a:ext cx="4182154" cy="2241310"/>
                          </a:xfrm>
                          <a:prstGeom prst="rect">
                            <a:avLst/>
                          </a:prstGeom>
                          <a:ln/>
                        </pic:spPr>
                      </pic:pic>
                    </a:graphicData>
                  </a:graphic>
                </wp:inline>
              </w:drawing>
            </w:r>
          </w:p>
        </w:tc>
      </w:tr>
      <w:tr w:rsidR="00001BF7" w14:paraId="706AE526" w14:textId="77777777">
        <w:tc>
          <w:tcPr>
            <w:tcW w:w="10650" w:type="dxa"/>
            <w:shd w:val="clear" w:color="auto" w:fill="auto"/>
            <w:tcMar>
              <w:top w:w="100" w:type="dxa"/>
              <w:left w:w="100" w:type="dxa"/>
              <w:bottom w:w="100" w:type="dxa"/>
              <w:right w:w="100" w:type="dxa"/>
            </w:tcMar>
          </w:tcPr>
          <w:p w14:paraId="3FEC89AF" w14:textId="77777777" w:rsidR="00001BF7" w:rsidRDefault="00115F48">
            <w:pPr>
              <w:widowControl w:val="0"/>
              <w:spacing w:after="0" w:line="240" w:lineRule="auto"/>
              <w:ind w:left="0"/>
              <w:rPr>
                <w:i/>
                <w:sz w:val="22"/>
                <w:szCs w:val="22"/>
              </w:rPr>
            </w:pPr>
            <w:r>
              <w:rPr>
                <w:i/>
                <w:sz w:val="22"/>
                <w:szCs w:val="22"/>
              </w:rPr>
              <w:t xml:space="preserve">Figure </w:t>
            </w:r>
            <w:bookmarkStart w:id="206" w:name="sk32nlaedrau" w:colFirst="0" w:colLast="0"/>
            <w:bookmarkEnd w:id="206"/>
            <w:r>
              <w:rPr>
                <w:i/>
                <w:sz w:val="22"/>
                <w:szCs w:val="22"/>
              </w:rPr>
              <w:t>5.4.3.2: Comment class UML</w:t>
            </w:r>
          </w:p>
        </w:tc>
      </w:tr>
    </w:tbl>
    <w:p w14:paraId="4FE5D632" w14:textId="77777777" w:rsidR="00001BF7" w:rsidRDefault="00001BF7">
      <w:pPr>
        <w:spacing w:after="0" w:line="276" w:lineRule="auto"/>
        <w:ind w:left="2160"/>
        <w:rPr>
          <w:sz w:val="22"/>
          <w:szCs w:val="22"/>
        </w:rPr>
      </w:pPr>
    </w:p>
    <w:p w14:paraId="3F570B83" w14:textId="77777777" w:rsidR="00001BF7" w:rsidRDefault="00001BF7">
      <w:pPr>
        <w:pStyle w:val="Heading4"/>
        <w:ind w:left="0"/>
      </w:pPr>
      <w:bookmarkStart w:id="207" w:name="_ox7oxy94won8" w:colFirst="0" w:colLast="0"/>
      <w:bookmarkEnd w:id="207"/>
    </w:p>
    <w:p w14:paraId="09618825" w14:textId="77777777" w:rsidR="00001BF7" w:rsidRDefault="00115F48">
      <w:pPr>
        <w:pStyle w:val="Heading4"/>
        <w:ind w:firstLine="1440"/>
      </w:pPr>
      <w:bookmarkStart w:id="208" w:name="_h5um8syddpqc" w:colFirst="0" w:colLast="0"/>
      <w:bookmarkEnd w:id="208"/>
      <w:r>
        <w:t>5.4.3.2.1 Add Comment</w:t>
      </w:r>
    </w:p>
    <w:p w14:paraId="7DB0A7F6" w14:textId="77777777" w:rsidR="00001BF7" w:rsidRDefault="00115F48">
      <w:pPr>
        <w:ind w:left="1440" w:firstLine="720"/>
      </w:pPr>
      <w:r>
        <w:t>Displays a comment supplied by the user.</w:t>
      </w:r>
    </w:p>
    <w:p w14:paraId="7D28953B" w14:textId="77777777" w:rsidR="00001BF7" w:rsidRDefault="00115F48">
      <w:pPr>
        <w:pStyle w:val="Heading4"/>
        <w:ind w:firstLine="1440"/>
      </w:pPr>
      <w:bookmarkStart w:id="209" w:name="_ciqlkytillex" w:colFirst="0" w:colLast="0"/>
      <w:bookmarkEnd w:id="209"/>
      <w:r>
        <w:lastRenderedPageBreak/>
        <w:t>5.4.3.2.2 Edit Comment</w:t>
      </w:r>
    </w:p>
    <w:p w14:paraId="18F1E4DC" w14:textId="77777777" w:rsidR="00001BF7" w:rsidRDefault="00115F48">
      <w:pPr>
        <w:ind w:left="1440" w:firstLine="720"/>
      </w:pPr>
      <w:r>
        <w:t xml:space="preserve">Writes over an existing comment data with new data supplied by the user.                                                            </w:t>
      </w:r>
    </w:p>
    <w:p w14:paraId="12E5791B" w14:textId="77777777" w:rsidR="00001BF7" w:rsidRDefault="00115F48">
      <w:pPr>
        <w:pStyle w:val="Heading4"/>
        <w:ind w:firstLine="1440"/>
      </w:pPr>
      <w:bookmarkStart w:id="210" w:name="_4h5rfbkp7iw8" w:colFirst="0" w:colLast="0"/>
      <w:bookmarkEnd w:id="210"/>
      <w:r>
        <w:t>5.4.3.2.3 Delete Comment</w:t>
      </w:r>
    </w:p>
    <w:p w14:paraId="0863C898" w14:textId="77777777" w:rsidR="00001BF7" w:rsidRDefault="00115F48">
      <w:pPr>
        <w:spacing w:after="0" w:line="276" w:lineRule="auto"/>
        <w:ind w:left="1440" w:firstLine="720"/>
      </w:pPr>
      <w:r>
        <w:t xml:space="preserve">Deletes the </w:t>
      </w:r>
      <w:r>
        <w:t>comment from the database.</w:t>
      </w:r>
    </w:p>
    <w:p w14:paraId="77132324" w14:textId="77777777" w:rsidR="00001BF7" w:rsidRDefault="00115F48">
      <w:pPr>
        <w:pStyle w:val="Heading4"/>
        <w:ind w:left="0"/>
      </w:pPr>
      <w:bookmarkStart w:id="211" w:name="_8xpm1hfdc0gz" w:colFirst="0" w:colLast="0"/>
      <w:bookmarkEnd w:id="211"/>
      <w:r>
        <w:t xml:space="preserve">  </w:t>
      </w:r>
      <w:r>
        <w:tab/>
      </w:r>
      <w:r>
        <w:tab/>
        <w:t>5.4.3.2.4 Get Parent Id</w:t>
      </w:r>
    </w:p>
    <w:p w14:paraId="34381790" w14:textId="77777777" w:rsidR="00001BF7" w:rsidRDefault="00115F48">
      <w:pPr>
        <w:spacing w:after="0" w:line="276" w:lineRule="auto"/>
        <w:ind w:left="1440" w:firstLine="720"/>
      </w:pPr>
      <w:r>
        <w:t>Returns a unique number associated with the Parent Id.</w:t>
      </w:r>
    </w:p>
    <w:p w14:paraId="66ECAFF9" w14:textId="77777777" w:rsidR="00001BF7" w:rsidRDefault="00115F48">
      <w:pPr>
        <w:pStyle w:val="Heading4"/>
        <w:ind w:left="0"/>
      </w:pPr>
      <w:bookmarkStart w:id="212" w:name="_4u20yjo8m4yb" w:colFirst="0" w:colLast="0"/>
      <w:bookmarkEnd w:id="212"/>
      <w:r>
        <w:t xml:space="preserve">  </w:t>
      </w:r>
      <w:r>
        <w:tab/>
      </w:r>
      <w:r>
        <w:tab/>
        <w:t>5.4.3.2.5 Set Parent Id</w:t>
      </w:r>
    </w:p>
    <w:p w14:paraId="2127DA4C" w14:textId="77777777" w:rsidR="00001BF7" w:rsidRDefault="00115F48">
      <w:pPr>
        <w:spacing w:after="0" w:line="276" w:lineRule="auto"/>
        <w:ind w:left="1440" w:firstLine="720"/>
      </w:pPr>
      <w:r>
        <w:t>Sets a unique number associated with the Parent Id.</w:t>
      </w:r>
    </w:p>
    <w:p w14:paraId="10EE4C3C" w14:textId="77777777" w:rsidR="00001BF7" w:rsidRDefault="00115F48">
      <w:pPr>
        <w:pStyle w:val="Heading2"/>
      </w:pPr>
      <w:bookmarkStart w:id="213" w:name="u7mi2g2mmmsk" w:colFirst="0" w:colLast="0"/>
      <w:bookmarkStart w:id="214" w:name="_kw5o2wr7yc2j" w:colFirst="0" w:colLast="0"/>
      <w:bookmarkEnd w:id="213"/>
      <w:bookmarkEnd w:id="214"/>
      <w:r>
        <w:t>5.4.5 Map Class (</w:t>
      </w:r>
      <w:hyperlink r:id="rId214">
        <w:r>
          <w:rPr>
            <w:color w:val="1155CC"/>
            <w:u w:val="single"/>
          </w:rPr>
          <w:t>SRS 1.2.8, 3.2.1</w:t>
        </w:r>
      </w:hyperlink>
      <w:r>
        <w:t xml:space="preserve">, </w:t>
      </w:r>
      <w:hyperlink r:id="rId215">
        <w:r>
          <w:rPr>
            <w:color w:val="1155CC"/>
            <w:u w:val="single"/>
          </w:rPr>
          <w:t>3.6.4</w:t>
        </w:r>
      </w:hyperlink>
      <w:r>
        <w:t>)</w:t>
      </w:r>
    </w:p>
    <w:tbl>
      <w:tblPr>
        <w:tblStyle w:val="affff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19D88C8F" w14:textId="77777777">
        <w:tc>
          <w:tcPr>
            <w:tcW w:w="10800" w:type="dxa"/>
            <w:shd w:val="clear" w:color="auto" w:fill="auto"/>
            <w:tcMar>
              <w:top w:w="100" w:type="dxa"/>
              <w:left w:w="100" w:type="dxa"/>
              <w:bottom w:w="100" w:type="dxa"/>
              <w:right w:w="100" w:type="dxa"/>
            </w:tcMar>
          </w:tcPr>
          <w:p w14:paraId="20EF5D3C" w14:textId="77777777" w:rsidR="00001BF7" w:rsidRDefault="00115F48">
            <w:pPr>
              <w:ind w:left="2160"/>
            </w:pPr>
            <w:r>
              <w:rPr>
                <w:noProof/>
              </w:rPr>
              <w:drawing>
                <wp:inline distT="114300" distB="114300" distL="114300" distR="114300" wp14:anchorId="3D812066" wp14:editId="1DC4AD2B">
                  <wp:extent cx="3576638" cy="3649779"/>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6"/>
                          <a:srcRect/>
                          <a:stretch>
                            <a:fillRect/>
                          </a:stretch>
                        </pic:blipFill>
                        <pic:spPr>
                          <a:xfrm>
                            <a:off x="0" y="0"/>
                            <a:ext cx="3576638" cy="3649779"/>
                          </a:xfrm>
                          <a:prstGeom prst="rect">
                            <a:avLst/>
                          </a:prstGeom>
                          <a:ln/>
                        </pic:spPr>
                      </pic:pic>
                    </a:graphicData>
                  </a:graphic>
                </wp:inline>
              </w:drawing>
            </w:r>
          </w:p>
        </w:tc>
      </w:tr>
      <w:tr w:rsidR="00001BF7" w14:paraId="26692929" w14:textId="77777777">
        <w:tc>
          <w:tcPr>
            <w:tcW w:w="10800" w:type="dxa"/>
            <w:shd w:val="clear" w:color="auto" w:fill="auto"/>
            <w:tcMar>
              <w:top w:w="100" w:type="dxa"/>
              <w:left w:w="100" w:type="dxa"/>
              <w:bottom w:w="100" w:type="dxa"/>
              <w:right w:w="100" w:type="dxa"/>
            </w:tcMar>
          </w:tcPr>
          <w:p w14:paraId="2395018C" w14:textId="77777777" w:rsidR="00001BF7" w:rsidRDefault="00115F48">
            <w:pPr>
              <w:widowControl w:val="0"/>
              <w:spacing w:after="0" w:line="240" w:lineRule="auto"/>
              <w:ind w:left="0"/>
            </w:pPr>
            <w:bookmarkStart w:id="215" w:name="75ftb92iws5q" w:colFirst="0" w:colLast="0"/>
            <w:bookmarkEnd w:id="215"/>
            <w:r>
              <w:rPr>
                <w:i/>
              </w:rPr>
              <w:t>Figure 5.4.5: Map Class UML</w:t>
            </w:r>
          </w:p>
        </w:tc>
      </w:tr>
    </w:tbl>
    <w:p w14:paraId="2B5CC072" w14:textId="77777777" w:rsidR="00001BF7" w:rsidRDefault="00001BF7">
      <w:pPr>
        <w:ind w:left="0"/>
      </w:pPr>
    </w:p>
    <w:p w14:paraId="204F91E2" w14:textId="77777777" w:rsidR="00001BF7" w:rsidRDefault="00001BF7"/>
    <w:p w14:paraId="279C54FC" w14:textId="77777777" w:rsidR="00001BF7" w:rsidRDefault="00115F48">
      <w:pPr>
        <w:pStyle w:val="Heading4"/>
        <w:ind w:left="1440"/>
      </w:pPr>
      <w:bookmarkStart w:id="216" w:name="_tncpqfalx1pz" w:colFirst="0" w:colLast="0"/>
      <w:bookmarkEnd w:id="216"/>
      <w:r>
        <w:lastRenderedPageBreak/>
        <w:t>5.4.5.1 Longitude</w:t>
      </w:r>
    </w:p>
    <w:p w14:paraId="3374FEC5" w14:textId="77777777" w:rsidR="00001BF7" w:rsidRDefault="00115F48">
      <w:pPr>
        <w:spacing w:after="0" w:line="276" w:lineRule="auto"/>
        <w:ind w:left="2160"/>
      </w:pPr>
      <w:r>
        <w:t xml:space="preserve">Stores the current longitude of a given user. </w:t>
      </w:r>
    </w:p>
    <w:p w14:paraId="2A5EA063" w14:textId="77777777" w:rsidR="00001BF7" w:rsidRDefault="00115F48">
      <w:pPr>
        <w:pStyle w:val="Heading4"/>
        <w:ind w:left="1440"/>
      </w:pPr>
      <w:bookmarkStart w:id="217" w:name="_hjne9i65aeo4" w:colFirst="0" w:colLast="0"/>
      <w:bookmarkEnd w:id="217"/>
      <w:r>
        <w:t>5.4.5.2 Latitude</w:t>
      </w:r>
    </w:p>
    <w:p w14:paraId="0B3BC11F" w14:textId="77777777" w:rsidR="00001BF7" w:rsidRDefault="00115F48">
      <w:pPr>
        <w:spacing w:after="0" w:line="276" w:lineRule="auto"/>
        <w:ind w:left="2160"/>
      </w:pPr>
      <w:r>
        <w:t xml:space="preserve">Stores the current latitude of a given user. </w:t>
      </w:r>
    </w:p>
    <w:p w14:paraId="0E6C7CDC" w14:textId="77777777" w:rsidR="00001BF7" w:rsidRDefault="00115F48">
      <w:pPr>
        <w:pStyle w:val="Heading4"/>
        <w:ind w:left="1440"/>
      </w:pPr>
      <w:bookmarkStart w:id="218" w:name="_3lavudh4ijo6" w:colFirst="0" w:colLast="0"/>
      <w:bookmarkEnd w:id="218"/>
      <w:r>
        <w:t xml:space="preserve">5.4.5.3 </w:t>
      </w:r>
      <w:proofErr w:type="gramStart"/>
      <w:r>
        <w:t>Pin Points</w:t>
      </w:r>
      <w:proofErr w:type="gramEnd"/>
    </w:p>
    <w:p w14:paraId="72FEB90B" w14:textId="77777777" w:rsidR="00001BF7" w:rsidRDefault="00115F48">
      <w:pPr>
        <w:spacing w:after="0" w:line="276" w:lineRule="auto"/>
        <w:ind w:left="2160"/>
      </w:pPr>
      <w:r>
        <w:t xml:space="preserve">Stores a list of </w:t>
      </w:r>
      <w:proofErr w:type="gramStart"/>
      <w:r>
        <w:t>pin points</w:t>
      </w:r>
      <w:proofErr w:type="gramEnd"/>
      <w:r>
        <w:t xml:space="preserve"> that the user added.</w:t>
      </w:r>
    </w:p>
    <w:p w14:paraId="310DD2E2" w14:textId="77777777" w:rsidR="00001BF7" w:rsidRDefault="00115F48">
      <w:pPr>
        <w:pStyle w:val="Heading4"/>
        <w:ind w:left="1440"/>
      </w:pPr>
      <w:bookmarkStart w:id="219" w:name="_yqlhbi9yjhxv" w:colFirst="0" w:colLast="0"/>
      <w:bookmarkEnd w:id="219"/>
      <w:r>
        <w:t xml:space="preserve">5.4.5.4 Terrain Description </w:t>
      </w:r>
    </w:p>
    <w:p w14:paraId="7A5FF38D" w14:textId="77777777" w:rsidR="00001BF7" w:rsidRDefault="00115F48">
      <w:pPr>
        <w:spacing w:after="0" w:line="276" w:lineRule="auto"/>
        <w:ind w:left="2160"/>
      </w:pPr>
      <w:r>
        <w:t xml:space="preserve">Stores the description of the terrain at a given </w:t>
      </w:r>
      <w:r>
        <w:t xml:space="preserve">area. </w:t>
      </w:r>
    </w:p>
    <w:p w14:paraId="4E0F650D" w14:textId="77777777" w:rsidR="00001BF7" w:rsidRDefault="00115F48">
      <w:pPr>
        <w:pStyle w:val="Heading4"/>
        <w:ind w:left="1440"/>
      </w:pPr>
      <w:bookmarkStart w:id="220" w:name="_8uzjn81u2vxi" w:colFirst="0" w:colLast="0"/>
      <w:bookmarkEnd w:id="220"/>
      <w:r>
        <w:t>5.4.5.5 Terrain Difficulty</w:t>
      </w:r>
    </w:p>
    <w:p w14:paraId="3FA4953D" w14:textId="77777777" w:rsidR="00001BF7" w:rsidRDefault="00115F48">
      <w:pPr>
        <w:spacing w:after="0" w:line="276" w:lineRule="auto"/>
        <w:ind w:left="2160"/>
      </w:pPr>
      <w:r>
        <w:t xml:space="preserve">Stores the difficulty of the terrain at a given area. </w:t>
      </w:r>
    </w:p>
    <w:p w14:paraId="27FE261F" w14:textId="77777777" w:rsidR="00001BF7" w:rsidRDefault="00115F48">
      <w:pPr>
        <w:pStyle w:val="Heading4"/>
        <w:ind w:left="1440"/>
      </w:pPr>
      <w:bookmarkStart w:id="221" w:name="_qmp1ulxyxor3" w:colFirst="0" w:colLast="0"/>
      <w:bookmarkEnd w:id="221"/>
      <w:r>
        <w:t>5.4.5.6 Get Longitude</w:t>
      </w:r>
    </w:p>
    <w:p w14:paraId="5C092862" w14:textId="77777777" w:rsidR="00001BF7" w:rsidRDefault="00115F48">
      <w:pPr>
        <w:spacing w:after="0" w:line="276" w:lineRule="auto"/>
        <w:ind w:left="2160"/>
      </w:pPr>
      <w:r>
        <w:t>Returns the longitude.</w:t>
      </w:r>
    </w:p>
    <w:p w14:paraId="665F2F7C" w14:textId="77777777" w:rsidR="00001BF7" w:rsidRDefault="00115F48">
      <w:pPr>
        <w:pStyle w:val="Heading4"/>
        <w:ind w:left="1440"/>
      </w:pPr>
      <w:bookmarkStart w:id="222" w:name="_m4j0bbci3t4" w:colFirst="0" w:colLast="0"/>
      <w:bookmarkEnd w:id="222"/>
      <w:r>
        <w:t>5.4.5.7 Set Longitude</w:t>
      </w:r>
    </w:p>
    <w:p w14:paraId="6CAD99DC" w14:textId="77777777" w:rsidR="00001BF7" w:rsidRDefault="00115F48">
      <w:pPr>
        <w:spacing w:after="0" w:line="276" w:lineRule="auto"/>
        <w:ind w:left="2160"/>
      </w:pPr>
      <w:r>
        <w:t>Sets the longitude variable to the one passed in.</w:t>
      </w:r>
    </w:p>
    <w:p w14:paraId="5AF489C0" w14:textId="77777777" w:rsidR="00001BF7" w:rsidRDefault="00115F48">
      <w:pPr>
        <w:pStyle w:val="Heading4"/>
        <w:ind w:left="1440"/>
      </w:pPr>
      <w:bookmarkStart w:id="223" w:name="_5nq2bgs21u3x" w:colFirst="0" w:colLast="0"/>
      <w:bookmarkEnd w:id="223"/>
      <w:r>
        <w:t>5.4.5.8 Get Latitude</w:t>
      </w:r>
    </w:p>
    <w:p w14:paraId="72557C43" w14:textId="77777777" w:rsidR="00001BF7" w:rsidRDefault="00115F48">
      <w:pPr>
        <w:spacing w:after="0" w:line="276" w:lineRule="auto"/>
        <w:ind w:left="2160"/>
      </w:pPr>
      <w:r>
        <w:t>Returns the latitude.</w:t>
      </w:r>
    </w:p>
    <w:p w14:paraId="548D1DA9" w14:textId="77777777" w:rsidR="00001BF7" w:rsidRDefault="00115F48">
      <w:pPr>
        <w:pStyle w:val="Heading4"/>
        <w:ind w:left="1440"/>
      </w:pPr>
      <w:bookmarkStart w:id="224" w:name="_395uv7dq7fmn" w:colFirst="0" w:colLast="0"/>
      <w:bookmarkEnd w:id="224"/>
      <w:r>
        <w:t>5.4.5.9 Set Latitude</w:t>
      </w:r>
    </w:p>
    <w:p w14:paraId="44B7B808" w14:textId="77777777" w:rsidR="00001BF7" w:rsidRDefault="00115F48">
      <w:pPr>
        <w:spacing w:after="0" w:line="276" w:lineRule="auto"/>
        <w:ind w:left="2160"/>
      </w:pPr>
      <w:r>
        <w:t>Sets the latitude variable to the one passed in.</w:t>
      </w:r>
    </w:p>
    <w:p w14:paraId="571BEA5D" w14:textId="77777777" w:rsidR="00001BF7" w:rsidRDefault="00115F48">
      <w:pPr>
        <w:pStyle w:val="Heading4"/>
        <w:ind w:left="1440"/>
      </w:pPr>
      <w:bookmarkStart w:id="225" w:name="_53s1yma8lrpp" w:colFirst="0" w:colLast="0"/>
      <w:bookmarkEnd w:id="225"/>
      <w:r>
        <w:t>5.4.5.10 Get Pinpoints</w:t>
      </w:r>
    </w:p>
    <w:p w14:paraId="64FADB5B" w14:textId="77777777" w:rsidR="00001BF7" w:rsidRDefault="00115F48">
      <w:pPr>
        <w:spacing w:after="0" w:line="276" w:lineRule="auto"/>
        <w:ind w:left="2160"/>
      </w:pPr>
      <w:r>
        <w:t>Returns all the pinpoints the user set on a given map.</w:t>
      </w:r>
    </w:p>
    <w:p w14:paraId="06BE2FA4" w14:textId="77777777" w:rsidR="00001BF7" w:rsidRDefault="00115F48">
      <w:pPr>
        <w:pStyle w:val="Heading4"/>
        <w:ind w:left="1440"/>
      </w:pPr>
      <w:bookmarkStart w:id="226" w:name="_qvohizcgn5e5" w:colFirst="0" w:colLast="0"/>
      <w:bookmarkEnd w:id="226"/>
      <w:r>
        <w:t>5.4.5.11 Add Pinpoint</w:t>
      </w:r>
    </w:p>
    <w:p w14:paraId="49366A8A" w14:textId="77777777" w:rsidR="00001BF7" w:rsidRDefault="00115F48">
      <w:pPr>
        <w:spacing w:after="0" w:line="276" w:lineRule="auto"/>
        <w:ind w:left="2160"/>
      </w:pPr>
      <w:r>
        <w:t>Adds a pinpoint to the pinpoints list.</w:t>
      </w:r>
    </w:p>
    <w:p w14:paraId="47A2004E" w14:textId="77777777" w:rsidR="00001BF7" w:rsidRDefault="00115F48">
      <w:pPr>
        <w:pStyle w:val="Heading4"/>
        <w:ind w:left="1440"/>
      </w:pPr>
      <w:bookmarkStart w:id="227" w:name="_mpnl2clf291j" w:colFirst="0" w:colLast="0"/>
      <w:bookmarkEnd w:id="227"/>
      <w:r>
        <w:t>5.4.5.12 Delete Pinpoint</w:t>
      </w:r>
    </w:p>
    <w:p w14:paraId="2CF297D0" w14:textId="77777777" w:rsidR="00001BF7" w:rsidRDefault="00115F48">
      <w:pPr>
        <w:spacing w:after="0" w:line="276" w:lineRule="auto"/>
        <w:ind w:left="2160"/>
      </w:pPr>
      <w:r>
        <w:t>Deletes a pinpoint from the pinpoints list according to the passed index.</w:t>
      </w:r>
    </w:p>
    <w:p w14:paraId="71B6DA7B" w14:textId="77777777" w:rsidR="00001BF7" w:rsidRDefault="00115F48">
      <w:pPr>
        <w:pStyle w:val="Heading4"/>
        <w:ind w:left="1440"/>
      </w:pPr>
      <w:bookmarkStart w:id="228" w:name="_4sqgt6ox17ta" w:colFirst="0" w:colLast="0"/>
      <w:bookmarkEnd w:id="228"/>
      <w:r>
        <w:t>5.4.5.13 Get Terrain Description</w:t>
      </w:r>
    </w:p>
    <w:p w14:paraId="0EE88B4F" w14:textId="77777777" w:rsidR="00001BF7" w:rsidRDefault="00115F48">
      <w:pPr>
        <w:spacing w:after="0" w:line="276" w:lineRule="auto"/>
        <w:ind w:left="2160"/>
      </w:pPr>
      <w:r>
        <w:t>Returns the terrain description.</w:t>
      </w:r>
    </w:p>
    <w:p w14:paraId="0A351B76" w14:textId="77777777" w:rsidR="00001BF7" w:rsidRDefault="00115F48">
      <w:pPr>
        <w:pStyle w:val="Heading4"/>
        <w:ind w:left="1440"/>
      </w:pPr>
      <w:bookmarkStart w:id="229" w:name="_fvv3znygi8wk" w:colFirst="0" w:colLast="0"/>
      <w:bookmarkEnd w:id="229"/>
      <w:r>
        <w:lastRenderedPageBreak/>
        <w:t>5.4.5.14 Set Terrain Description</w:t>
      </w:r>
    </w:p>
    <w:p w14:paraId="326B3577" w14:textId="77777777" w:rsidR="00001BF7" w:rsidRDefault="00115F48">
      <w:pPr>
        <w:spacing w:after="0" w:line="276" w:lineRule="auto"/>
        <w:ind w:left="2160"/>
      </w:pPr>
      <w:r>
        <w:t>Sets the terrain description variable to the one passed in.</w:t>
      </w:r>
    </w:p>
    <w:p w14:paraId="55EEE787" w14:textId="77777777" w:rsidR="00001BF7" w:rsidRDefault="00115F48">
      <w:pPr>
        <w:pStyle w:val="Heading4"/>
        <w:ind w:left="1440"/>
      </w:pPr>
      <w:bookmarkStart w:id="230" w:name="_e9g8g8ftqeo0" w:colFirst="0" w:colLast="0"/>
      <w:bookmarkEnd w:id="230"/>
      <w:r>
        <w:t>5.4.5.15 Get Terrain Di</w:t>
      </w:r>
      <w:r>
        <w:t>fficulty</w:t>
      </w:r>
    </w:p>
    <w:p w14:paraId="493502F4" w14:textId="77777777" w:rsidR="00001BF7" w:rsidRDefault="00115F48">
      <w:pPr>
        <w:spacing w:after="0" w:line="276" w:lineRule="auto"/>
        <w:ind w:left="2160"/>
      </w:pPr>
      <w:r>
        <w:t>Returns the terrain difficulty.</w:t>
      </w:r>
    </w:p>
    <w:p w14:paraId="11BF2D79" w14:textId="77777777" w:rsidR="00001BF7" w:rsidRDefault="00115F48">
      <w:pPr>
        <w:pStyle w:val="Heading4"/>
        <w:ind w:left="1440"/>
      </w:pPr>
      <w:bookmarkStart w:id="231" w:name="_qxshb4wryf3o" w:colFirst="0" w:colLast="0"/>
      <w:bookmarkEnd w:id="231"/>
      <w:r>
        <w:t>5.4.5.16 Set Terrain Difficulty</w:t>
      </w:r>
    </w:p>
    <w:p w14:paraId="6E4044D5" w14:textId="77777777" w:rsidR="00001BF7" w:rsidRDefault="00115F48">
      <w:pPr>
        <w:spacing w:after="0" w:line="276" w:lineRule="auto"/>
        <w:ind w:left="2160"/>
        <w:rPr>
          <w:sz w:val="22"/>
          <w:szCs w:val="22"/>
        </w:rPr>
      </w:pPr>
      <w:r>
        <w:t>Sets the terrain difficulty variable to the one passed in.</w:t>
      </w:r>
    </w:p>
    <w:p w14:paraId="329DA354" w14:textId="77777777" w:rsidR="00001BF7" w:rsidRDefault="00115F48">
      <w:pPr>
        <w:pStyle w:val="Heading2"/>
        <w:rPr>
          <w:sz w:val="22"/>
          <w:szCs w:val="22"/>
        </w:rPr>
      </w:pPr>
      <w:bookmarkStart w:id="232" w:name="j96zu0jiue4a" w:colFirst="0" w:colLast="0"/>
      <w:bookmarkStart w:id="233" w:name="_31mn9rripp74" w:colFirst="0" w:colLast="0"/>
      <w:bookmarkEnd w:id="232"/>
      <w:bookmarkEnd w:id="233"/>
      <w:r>
        <w:t>5.4.6 Pinpoint Class (</w:t>
      </w:r>
      <w:hyperlink r:id="rId217">
        <w:r>
          <w:rPr>
            <w:color w:val="1155CC"/>
            <w:u w:val="single"/>
          </w:rPr>
          <w:t>SRS 1.2.8, 3.2.1</w:t>
        </w:r>
      </w:hyperlink>
      <w:r>
        <w:t>)</w:t>
      </w:r>
    </w:p>
    <w:p w14:paraId="648FA268" w14:textId="77777777" w:rsidR="00001BF7" w:rsidRDefault="00001BF7">
      <w:pPr>
        <w:spacing w:after="0" w:line="276" w:lineRule="auto"/>
        <w:ind w:left="1440"/>
        <w:rPr>
          <w:sz w:val="22"/>
          <w:szCs w:val="22"/>
        </w:rPr>
      </w:pPr>
    </w:p>
    <w:tbl>
      <w:tblPr>
        <w:tblStyle w:val="affff3"/>
        <w:tblW w:w="107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40"/>
      </w:tblGrid>
      <w:tr w:rsidR="00001BF7" w14:paraId="0EEAD58B" w14:textId="77777777">
        <w:tc>
          <w:tcPr>
            <w:tcW w:w="10740" w:type="dxa"/>
            <w:shd w:val="clear" w:color="auto" w:fill="auto"/>
            <w:tcMar>
              <w:top w:w="100" w:type="dxa"/>
              <w:left w:w="100" w:type="dxa"/>
              <w:bottom w:w="100" w:type="dxa"/>
              <w:right w:w="100" w:type="dxa"/>
            </w:tcMar>
          </w:tcPr>
          <w:p w14:paraId="75566843" w14:textId="77777777" w:rsidR="00001BF7" w:rsidRDefault="00115F48">
            <w:pPr>
              <w:spacing w:after="0" w:line="276" w:lineRule="auto"/>
              <w:ind w:left="-90"/>
              <w:jc w:val="center"/>
              <w:rPr>
                <w:sz w:val="22"/>
                <w:szCs w:val="22"/>
              </w:rPr>
            </w:pPr>
            <w:r>
              <w:rPr>
                <w:noProof/>
                <w:sz w:val="22"/>
                <w:szCs w:val="22"/>
              </w:rPr>
              <w:drawing>
                <wp:inline distT="114300" distB="114300" distL="114300" distR="114300" wp14:anchorId="1D34025F" wp14:editId="6F4BAF61">
                  <wp:extent cx="3356596" cy="3761547"/>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18"/>
                          <a:srcRect/>
                          <a:stretch>
                            <a:fillRect/>
                          </a:stretch>
                        </pic:blipFill>
                        <pic:spPr>
                          <a:xfrm>
                            <a:off x="0" y="0"/>
                            <a:ext cx="3356596" cy="3761547"/>
                          </a:xfrm>
                          <a:prstGeom prst="rect">
                            <a:avLst/>
                          </a:prstGeom>
                          <a:ln/>
                        </pic:spPr>
                      </pic:pic>
                    </a:graphicData>
                  </a:graphic>
                </wp:inline>
              </w:drawing>
            </w:r>
          </w:p>
        </w:tc>
      </w:tr>
      <w:tr w:rsidR="00001BF7" w14:paraId="715CE681" w14:textId="77777777">
        <w:tc>
          <w:tcPr>
            <w:tcW w:w="10740" w:type="dxa"/>
            <w:shd w:val="clear" w:color="auto" w:fill="auto"/>
            <w:tcMar>
              <w:top w:w="100" w:type="dxa"/>
              <w:left w:w="100" w:type="dxa"/>
              <w:bottom w:w="100" w:type="dxa"/>
              <w:right w:w="100" w:type="dxa"/>
            </w:tcMar>
          </w:tcPr>
          <w:p w14:paraId="620EEB11" w14:textId="77777777" w:rsidR="00001BF7" w:rsidRDefault="00115F48">
            <w:pPr>
              <w:widowControl w:val="0"/>
              <w:spacing w:after="0" w:line="240" w:lineRule="auto"/>
              <w:ind w:left="0"/>
              <w:rPr>
                <w:i/>
              </w:rPr>
            </w:pPr>
            <w:bookmarkStart w:id="234" w:name="pmxvokrhazft" w:colFirst="0" w:colLast="0"/>
            <w:bookmarkEnd w:id="234"/>
            <w:r>
              <w:rPr>
                <w:i/>
              </w:rPr>
              <w:t>Figure 5.4.6: Pinpoint Class UML</w:t>
            </w:r>
          </w:p>
        </w:tc>
      </w:tr>
    </w:tbl>
    <w:p w14:paraId="1403E252" w14:textId="77777777" w:rsidR="00001BF7" w:rsidRDefault="00001BF7">
      <w:pPr>
        <w:spacing w:after="0" w:line="276" w:lineRule="auto"/>
        <w:ind w:left="0"/>
        <w:rPr>
          <w:sz w:val="22"/>
          <w:szCs w:val="22"/>
        </w:rPr>
      </w:pPr>
    </w:p>
    <w:p w14:paraId="740E1637" w14:textId="77777777" w:rsidR="00001BF7" w:rsidRDefault="00001BF7">
      <w:pPr>
        <w:spacing w:after="0" w:line="276" w:lineRule="auto"/>
        <w:rPr>
          <w:sz w:val="22"/>
          <w:szCs w:val="22"/>
        </w:rPr>
      </w:pPr>
    </w:p>
    <w:p w14:paraId="5B771F2F" w14:textId="77777777" w:rsidR="00001BF7" w:rsidRDefault="00115F48">
      <w:pPr>
        <w:pStyle w:val="Heading4"/>
        <w:ind w:left="1440"/>
      </w:pPr>
      <w:bookmarkStart w:id="235" w:name="_4hy83kuo74sq" w:colFirst="0" w:colLast="0"/>
      <w:bookmarkEnd w:id="235"/>
      <w:r>
        <w:t>5.4.6.1 Longitude</w:t>
      </w:r>
    </w:p>
    <w:p w14:paraId="03F43ACD" w14:textId="77777777" w:rsidR="00001BF7" w:rsidRDefault="00115F48">
      <w:pPr>
        <w:ind w:left="2160"/>
      </w:pPr>
      <w:r>
        <w:t xml:space="preserve">Stores the longitude of a given pinpoint. </w:t>
      </w:r>
    </w:p>
    <w:p w14:paraId="4B806D17" w14:textId="77777777" w:rsidR="00001BF7" w:rsidRDefault="00115F48">
      <w:pPr>
        <w:pStyle w:val="Heading4"/>
        <w:ind w:left="1440"/>
      </w:pPr>
      <w:bookmarkStart w:id="236" w:name="_jh9jicredyv9" w:colFirst="0" w:colLast="0"/>
      <w:bookmarkEnd w:id="236"/>
      <w:r>
        <w:lastRenderedPageBreak/>
        <w:t>5.4.6.2 Latitude</w:t>
      </w:r>
    </w:p>
    <w:p w14:paraId="18E5E20D" w14:textId="77777777" w:rsidR="00001BF7" w:rsidRDefault="00115F48">
      <w:pPr>
        <w:ind w:left="2160"/>
      </w:pPr>
      <w:r>
        <w:t xml:space="preserve">Stores the latitude of a given pinpoint. </w:t>
      </w:r>
    </w:p>
    <w:p w14:paraId="461DC644" w14:textId="77777777" w:rsidR="00001BF7" w:rsidRDefault="00115F48">
      <w:pPr>
        <w:pStyle w:val="Heading4"/>
        <w:ind w:left="1440"/>
      </w:pPr>
      <w:bookmarkStart w:id="237" w:name="_9d7h21e36xzu" w:colFirst="0" w:colLast="0"/>
      <w:bookmarkEnd w:id="237"/>
      <w:r>
        <w:t>5.4.6.3 Color</w:t>
      </w:r>
    </w:p>
    <w:p w14:paraId="7F4C0BB8" w14:textId="77777777" w:rsidR="00001BF7" w:rsidRDefault="00115F48">
      <w:pPr>
        <w:ind w:left="2160"/>
        <w:rPr>
          <w:sz w:val="22"/>
          <w:szCs w:val="22"/>
        </w:rPr>
      </w:pPr>
      <w:r>
        <w:t xml:space="preserve">Stores the color of a given pinpoint. </w:t>
      </w:r>
    </w:p>
    <w:p w14:paraId="236A9D10" w14:textId="77777777" w:rsidR="00001BF7" w:rsidRDefault="00115F48">
      <w:pPr>
        <w:pStyle w:val="Heading4"/>
        <w:ind w:left="1440"/>
      </w:pPr>
      <w:bookmarkStart w:id="238" w:name="_jt1fx8bjgh8h" w:colFirst="0" w:colLast="0"/>
      <w:bookmarkEnd w:id="238"/>
      <w:r>
        <w:t>5.4.6.4 Id</w:t>
      </w:r>
    </w:p>
    <w:p w14:paraId="4C18352B" w14:textId="77777777" w:rsidR="00001BF7" w:rsidRDefault="00115F48">
      <w:pPr>
        <w:spacing w:after="0" w:line="276" w:lineRule="auto"/>
        <w:ind w:left="2160"/>
      </w:pPr>
      <w:r>
        <w:t>Stores the id of a given pinpoint.</w:t>
      </w:r>
    </w:p>
    <w:p w14:paraId="57BCA1F7" w14:textId="77777777" w:rsidR="00001BF7" w:rsidRDefault="00115F48">
      <w:pPr>
        <w:pStyle w:val="Heading4"/>
        <w:ind w:left="1440"/>
      </w:pPr>
      <w:bookmarkStart w:id="239" w:name="_c9l92mq4y3aq" w:colFirst="0" w:colLast="0"/>
      <w:bookmarkEnd w:id="239"/>
      <w:r>
        <w:t>5.4.6.5 Get Longitude</w:t>
      </w:r>
    </w:p>
    <w:p w14:paraId="7A9E576B" w14:textId="77777777" w:rsidR="00001BF7" w:rsidRDefault="00115F48">
      <w:pPr>
        <w:spacing w:after="0" w:line="276" w:lineRule="auto"/>
        <w:ind w:left="2160"/>
      </w:pPr>
      <w:r>
        <w:t>Returns the longitude of the pinpoint</w:t>
      </w:r>
    </w:p>
    <w:p w14:paraId="278CAA25" w14:textId="77777777" w:rsidR="00001BF7" w:rsidRDefault="00115F48">
      <w:pPr>
        <w:pStyle w:val="Heading4"/>
        <w:ind w:left="1440"/>
      </w:pPr>
      <w:bookmarkStart w:id="240" w:name="_epyuijp0fevn" w:colFirst="0" w:colLast="0"/>
      <w:bookmarkEnd w:id="240"/>
      <w:r>
        <w:t>5.4.6.6 Set Longitude</w:t>
      </w:r>
    </w:p>
    <w:p w14:paraId="5A681419" w14:textId="77777777" w:rsidR="00001BF7" w:rsidRDefault="00115F48">
      <w:pPr>
        <w:spacing w:after="0" w:line="276" w:lineRule="auto"/>
        <w:ind w:left="2160"/>
      </w:pPr>
      <w:r>
        <w:t>Sets the longitude variable to the one passed in.</w:t>
      </w:r>
    </w:p>
    <w:p w14:paraId="65D7E7EF" w14:textId="77777777" w:rsidR="00001BF7" w:rsidRDefault="00115F48">
      <w:pPr>
        <w:pStyle w:val="Heading4"/>
        <w:ind w:left="1440"/>
      </w:pPr>
      <w:bookmarkStart w:id="241" w:name="_k7fxve761e93" w:colFirst="0" w:colLast="0"/>
      <w:bookmarkEnd w:id="241"/>
      <w:r>
        <w:t>5.4.6.7 Get Latitude</w:t>
      </w:r>
    </w:p>
    <w:p w14:paraId="26E9A866" w14:textId="77777777" w:rsidR="00001BF7" w:rsidRDefault="00115F48">
      <w:pPr>
        <w:spacing w:after="0" w:line="276" w:lineRule="auto"/>
        <w:ind w:left="2160"/>
      </w:pPr>
      <w:r>
        <w:t>Returns the latitude of the pinpoint</w:t>
      </w:r>
    </w:p>
    <w:p w14:paraId="6CEE0C19" w14:textId="77777777" w:rsidR="00001BF7" w:rsidRDefault="00115F48">
      <w:pPr>
        <w:pStyle w:val="Heading4"/>
        <w:ind w:left="1440"/>
      </w:pPr>
      <w:bookmarkStart w:id="242" w:name="_x8k0mwvjyf68" w:colFirst="0" w:colLast="0"/>
      <w:bookmarkEnd w:id="242"/>
      <w:r>
        <w:t>5.4.6.8 Set Latitude</w:t>
      </w:r>
    </w:p>
    <w:p w14:paraId="0352FA05" w14:textId="77777777" w:rsidR="00001BF7" w:rsidRDefault="00115F48">
      <w:pPr>
        <w:spacing w:after="0" w:line="276" w:lineRule="auto"/>
        <w:ind w:left="2160"/>
      </w:pPr>
      <w:r>
        <w:t>Sets the latitude variable to the one passed in.</w:t>
      </w:r>
    </w:p>
    <w:p w14:paraId="214E4AB0" w14:textId="77777777" w:rsidR="00001BF7" w:rsidRDefault="00115F48">
      <w:pPr>
        <w:pStyle w:val="Heading4"/>
        <w:ind w:left="1440"/>
      </w:pPr>
      <w:bookmarkStart w:id="243" w:name="_ncm7zg8520d1" w:colFirst="0" w:colLast="0"/>
      <w:bookmarkEnd w:id="243"/>
      <w:r>
        <w:t>5.4.6.9 Get Color</w:t>
      </w:r>
    </w:p>
    <w:p w14:paraId="5394169C" w14:textId="77777777" w:rsidR="00001BF7" w:rsidRDefault="00115F48">
      <w:pPr>
        <w:spacing w:after="0" w:line="276" w:lineRule="auto"/>
        <w:ind w:left="2160"/>
      </w:pPr>
      <w:r>
        <w:t>Returns the color of the pinpoint.</w:t>
      </w:r>
    </w:p>
    <w:p w14:paraId="733432E3" w14:textId="77777777" w:rsidR="00001BF7" w:rsidRDefault="00115F48">
      <w:pPr>
        <w:pStyle w:val="Heading4"/>
        <w:ind w:left="1440"/>
      </w:pPr>
      <w:bookmarkStart w:id="244" w:name="_qlt2zccnha8x" w:colFirst="0" w:colLast="0"/>
      <w:bookmarkEnd w:id="244"/>
      <w:r>
        <w:t>5.4.6.10 Set Color</w:t>
      </w:r>
    </w:p>
    <w:p w14:paraId="349134F6" w14:textId="77777777" w:rsidR="00001BF7" w:rsidRDefault="00115F48">
      <w:pPr>
        <w:spacing w:after="0" w:line="276" w:lineRule="auto"/>
        <w:ind w:left="2160"/>
      </w:pPr>
      <w:r>
        <w:t>Sets t</w:t>
      </w:r>
      <w:r>
        <w:t>he color variable to the one passed in.</w:t>
      </w:r>
    </w:p>
    <w:p w14:paraId="41A99D01" w14:textId="77777777" w:rsidR="00001BF7" w:rsidRDefault="00115F48">
      <w:pPr>
        <w:pStyle w:val="Heading4"/>
        <w:ind w:left="1440"/>
      </w:pPr>
      <w:bookmarkStart w:id="245" w:name="_1p8qwefdpczs" w:colFirst="0" w:colLast="0"/>
      <w:bookmarkEnd w:id="245"/>
      <w:r>
        <w:t>5.4.6.11 Get Id</w:t>
      </w:r>
    </w:p>
    <w:p w14:paraId="22F90ED3" w14:textId="77777777" w:rsidR="00001BF7" w:rsidRDefault="00115F48">
      <w:pPr>
        <w:spacing w:after="0" w:line="276" w:lineRule="auto"/>
        <w:ind w:left="2160"/>
      </w:pPr>
      <w:r>
        <w:t>Returns the id of the pinpoint.</w:t>
      </w:r>
    </w:p>
    <w:p w14:paraId="47BA77DD" w14:textId="77777777" w:rsidR="00001BF7" w:rsidRDefault="00115F48">
      <w:pPr>
        <w:pStyle w:val="Heading4"/>
        <w:ind w:left="1440"/>
        <w:rPr>
          <w:color w:val="000000"/>
        </w:rPr>
      </w:pPr>
      <w:bookmarkStart w:id="246" w:name="_hqcnxlizqe37" w:colFirst="0" w:colLast="0"/>
      <w:bookmarkEnd w:id="246"/>
      <w:r>
        <w:t>5.4.6.12 Set Id</w:t>
      </w:r>
    </w:p>
    <w:p w14:paraId="57953080" w14:textId="77777777" w:rsidR="00001BF7" w:rsidRDefault="00115F48">
      <w:pPr>
        <w:spacing w:after="0" w:line="276" w:lineRule="auto"/>
        <w:ind w:left="2160"/>
      </w:pPr>
      <w:r>
        <w:t>Sets the id variable to the one passed in.</w:t>
      </w:r>
    </w:p>
    <w:p w14:paraId="117288D4" w14:textId="77777777" w:rsidR="00001BF7" w:rsidRDefault="00115F48">
      <w:pPr>
        <w:pStyle w:val="Heading2"/>
      </w:pPr>
      <w:bookmarkStart w:id="247" w:name="_rgad1dapq6rk" w:colFirst="0" w:colLast="0"/>
      <w:bookmarkEnd w:id="247"/>
      <w:r>
        <w:t>5.4.7 Trail List Class</w:t>
      </w:r>
    </w:p>
    <w:p w14:paraId="71F7D6D3" w14:textId="77777777" w:rsidR="00001BF7" w:rsidRDefault="00001BF7">
      <w:pPr>
        <w:spacing w:after="0" w:line="276" w:lineRule="auto"/>
        <w:ind w:left="0"/>
        <w:rPr>
          <w:sz w:val="22"/>
          <w:szCs w:val="22"/>
        </w:rPr>
      </w:pPr>
    </w:p>
    <w:p w14:paraId="4BF94421" w14:textId="77777777" w:rsidR="00001BF7" w:rsidRDefault="00001BF7">
      <w:pPr>
        <w:spacing w:after="0" w:line="276" w:lineRule="auto"/>
        <w:ind w:left="1440"/>
        <w:rPr>
          <w:sz w:val="22"/>
          <w:szCs w:val="22"/>
        </w:rPr>
      </w:pPr>
    </w:p>
    <w:tbl>
      <w:tblPr>
        <w:tblStyle w:val="affff4"/>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7DCF83C5" w14:textId="77777777">
        <w:tc>
          <w:tcPr>
            <w:tcW w:w="10800" w:type="dxa"/>
            <w:shd w:val="clear" w:color="auto" w:fill="auto"/>
            <w:tcMar>
              <w:top w:w="100" w:type="dxa"/>
              <w:left w:w="100" w:type="dxa"/>
              <w:bottom w:w="100" w:type="dxa"/>
              <w:right w:w="100" w:type="dxa"/>
            </w:tcMar>
          </w:tcPr>
          <w:p w14:paraId="34B779FC" w14:textId="77777777" w:rsidR="00001BF7" w:rsidRDefault="00115F48">
            <w:pPr>
              <w:spacing w:after="0" w:line="276" w:lineRule="auto"/>
              <w:ind w:left="90"/>
              <w:jc w:val="center"/>
              <w:rPr>
                <w:sz w:val="22"/>
                <w:szCs w:val="22"/>
              </w:rPr>
            </w:pPr>
            <w:r>
              <w:rPr>
                <w:noProof/>
                <w:sz w:val="22"/>
                <w:szCs w:val="22"/>
              </w:rPr>
              <w:lastRenderedPageBreak/>
              <w:drawing>
                <wp:inline distT="114300" distB="114300" distL="114300" distR="114300" wp14:anchorId="45941745" wp14:editId="5D4D95CB">
                  <wp:extent cx="3283189" cy="3523422"/>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9"/>
                          <a:srcRect/>
                          <a:stretch>
                            <a:fillRect/>
                          </a:stretch>
                        </pic:blipFill>
                        <pic:spPr>
                          <a:xfrm>
                            <a:off x="0" y="0"/>
                            <a:ext cx="3283189" cy="3523422"/>
                          </a:xfrm>
                          <a:prstGeom prst="rect">
                            <a:avLst/>
                          </a:prstGeom>
                          <a:ln/>
                        </pic:spPr>
                      </pic:pic>
                    </a:graphicData>
                  </a:graphic>
                </wp:inline>
              </w:drawing>
            </w:r>
          </w:p>
        </w:tc>
      </w:tr>
      <w:tr w:rsidR="00001BF7" w14:paraId="041BEB01" w14:textId="77777777">
        <w:tc>
          <w:tcPr>
            <w:tcW w:w="10800" w:type="dxa"/>
            <w:shd w:val="clear" w:color="auto" w:fill="auto"/>
            <w:tcMar>
              <w:top w:w="100" w:type="dxa"/>
              <w:left w:w="100" w:type="dxa"/>
              <w:bottom w:w="100" w:type="dxa"/>
              <w:right w:w="100" w:type="dxa"/>
            </w:tcMar>
          </w:tcPr>
          <w:p w14:paraId="1CFF2ADC" w14:textId="77777777" w:rsidR="00001BF7" w:rsidRDefault="00115F48">
            <w:pPr>
              <w:widowControl w:val="0"/>
              <w:spacing w:after="0" w:line="240" w:lineRule="auto"/>
              <w:ind w:left="0"/>
              <w:rPr>
                <w:sz w:val="22"/>
                <w:szCs w:val="22"/>
              </w:rPr>
            </w:pPr>
            <w:bookmarkStart w:id="248" w:name="n5131qmkc9of" w:colFirst="0" w:colLast="0"/>
            <w:bookmarkEnd w:id="248"/>
            <w:r>
              <w:rPr>
                <w:i/>
              </w:rPr>
              <w:t>Figure 5.4.7: Trail List Class UML</w:t>
            </w:r>
          </w:p>
        </w:tc>
      </w:tr>
    </w:tbl>
    <w:p w14:paraId="3E1337DE" w14:textId="77777777" w:rsidR="00001BF7" w:rsidRDefault="00001BF7">
      <w:pPr>
        <w:spacing w:after="0" w:line="276" w:lineRule="auto"/>
        <w:ind w:left="0"/>
        <w:rPr>
          <w:sz w:val="22"/>
          <w:szCs w:val="22"/>
        </w:rPr>
      </w:pPr>
    </w:p>
    <w:p w14:paraId="02530376" w14:textId="77777777" w:rsidR="00001BF7" w:rsidRDefault="00001BF7">
      <w:pPr>
        <w:spacing w:after="0" w:line="276" w:lineRule="auto"/>
        <w:rPr>
          <w:sz w:val="22"/>
          <w:szCs w:val="22"/>
        </w:rPr>
      </w:pPr>
    </w:p>
    <w:p w14:paraId="45B8881B" w14:textId="77777777" w:rsidR="00001BF7" w:rsidRDefault="00115F48">
      <w:pPr>
        <w:pStyle w:val="Heading4"/>
        <w:ind w:left="1440"/>
      </w:pPr>
      <w:bookmarkStart w:id="249" w:name="_jtwyykib23q2" w:colFirst="0" w:colLast="0"/>
      <w:bookmarkEnd w:id="249"/>
      <w:r>
        <w:t>5.4.7.1 Trail List</w:t>
      </w:r>
    </w:p>
    <w:p w14:paraId="534A3D2A" w14:textId="77777777" w:rsidR="00001BF7" w:rsidRDefault="00115F48">
      <w:pPr>
        <w:ind w:left="2160"/>
      </w:pPr>
      <w:r>
        <w:t>Stores the list of trails</w:t>
      </w:r>
    </w:p>
    <w:p w14:paraId="62195E6E" w14:textId="77777777" w:rsidR="00001BF7" w:rsidRDefault="00115F48">
      <w:pPr>
        <w:pStyle w:val="Heading4"/>
        <w:ind w:left="1440"/>
      </w:pPr>
      <w:bookmarkStart w:id="250" w:name="_flgu8yuv36x5" w:colFirst="0" w:colLast="0"/>
      <w:bookmarkEnd w:id="250"/>
      <w:r>
        <w:t>5.4.7.2 Trail</w:t>
      </w:r>
    </w:p>
    <w:p w14:paraId="02488A91" w14:textId="77777777" w:rsidR="00001BF7" w:rsidRDefault="00115F48">
      <w:pPr>
        <w:ind w:left="2160"/>
      </w:pPr>
      <w:r>
        <w:t>Stores the trail as a member of type Trail</w:t>
      </w:r>
    </w:p>
    <w:p w14:paraId="33F87FAB" w14:textId="77777777" w:rsidR="00001BF7" w:rsidRDefault="00115F48">
      <w:pPr>
        <w:pStyle w:val="Heading4"/>
        <w:ind w:left="1440"/>
      </w:pPr>
      <w:bookmarkStart w:id="251" w:name="_qgwmz3otgnln" w:colFirst="0" w:colLast="0"/>
      <w:bookmarkEnd w:id="251"/>
      <w:r>
        <w:t>5.4.7.3 Trail List Id</w:t>
      </w:r>
    </w:p>
    <w:p w14:paraId="5F46964B" w14:textId="77777777" w:rsidR="00001BF7" w:rsidRDefault="00115F48">
      <w:pPr>
        <w:ind w:left="2160"/>
        <w:rPr>
          <w:sz w:val="22"/>
          <w:szCs w:val="22"/>
        </w:rPr>
      </w:pPr>
      <w:r>
        <w:t xml:space="preserve">Stores the id of a trail list as an integer </w:t>
      </w:r>
    </w:p>
    <w:p w14:paraId="32009D8E" w14:textId="77777777" w:rsidR="00001BF7" w:rsidRDefault="00115F48">
      <w:pPr>
        <w:pStyle w:val="Heading4"/>
        <w:ind w:left="1440"/>
      </w:pPr>
      <w:bookmarkStart w:id="252" w:name="_z2zj1simvfos" w:colFirst="0" w:colLast="0"/>
      <w:bookmarkEnd w:id="252"/>
      <w:r>
        <w:t>5.4.7.4 Get Trail List</w:t>
      </w:r>
    </w:p>
    <w:p w14:paraId="5CA9100C" w14:textId="77777777" w:rsidR="00001BF7" w:rsidRDefault="00115F48">
      <w:pPr>
        <w:spacing w:after="0" w:line="276" w:lineRule="auto"/>
        <w:ind w:left="2160"/>
      </w:pPr>
      <w:r>
        <w:t>Returns the trail list</w:t>
      </w:r>
    </w:p>
    <w:p w14:paraId="5CD996CA" w14:textId="77777777" w:rsidR="00001BF7" w:rsidRDefault="00115F48">
      <w:pPr>
        <w:pStyle w:val="Heading4"/>
        <w:ind w:left="1440"/>
      </w:pPr>
      <w:bookmarkStart w:id="253" w:name="_xy6zf59h1qky" w:colFirst="0" w:colLast="0"/>
      <w:bookmarkEnd w:id="253"/>
      <w:r>
        <w:t>5.4.7.5 Set Trail List</w:t>
      </w:r>
    </w:p>
    <w:p w14:paraId="227ABBF2" w14:textId="77777777" w:rsidR="00001BF7" w:rsidRDefault="00115F48">
      <w:pPr>
        <w:spacing w:after="0" w:line="276" w:lineRule="auto"/>
        <w:ind w:left="2160"/>
      </w:pPr>
      <w:r>
        <w:t>Sets the trail list to the list passed in.</w:t>
      </w:r>
    </w:p>
    <w:p w14:paraId="5988F05B" w14:textId="77777777" w:rsidR="00001BF7" w:rsidRDefault="00115F48">
      <w:pPr>
        <w:pStyle w:val="Heading4"/>
        <w:ind w:left="1440"/>
      </w:pPr>
      <w:bookmarkStart w:id="254" w:name="_t0vubinc5srd" w:colFirst="0" w:colLast="0"/>
      <w:bookmarkEnd w:id="254"/>
      <w:r>
        <w:lastRenderedPageBreak/>
        <w:t>5.4.7.6 Get Trail</w:t>
      </w:r>
    </w:p>
    <w:p w14:paraId="7579AACC" w14:textId="77777777" w:rsidR="00001BF7" w:rsidRDefault="00115F48">
      <w:pPr>
        <w:spacing w:after="0" w:line="276" w:lineRule="auto"/>
        <w:ind w:left="2160"/>
      </w:pPr>
      <w:r>
        <w:t>Returns the trail variable.</w:t>
      </w:r>
    </w:p>
    <w:p w14:paraId="579A48D9" w14:textId="77777777" w:rsidR="00001BF7" w:rsidRDefault="00115F48">
      <w:pPr>
        <w:pStyle w:val="Heading4"/>
        <w:ind w:left="1440"/>
      </w:pPr>
      <w:bookmarkStart w:id="255" w:name="_8zdtnqjjzszk" w:colFirst="0" w:colLast="0"/>
      <w:bookmarkEnd w:id="255"/>
      <w:r>
        <w:t>5.4.7.7 Set Trail</w:t>
      </w:r>
    </w:p>
    <w:p w14:paraId="54E986AC" w14:textId="77777777" w:rsidR="00001BF7" w:rsidRDefault="00115F48">
      <w:pPr>
        <w:spacing w:after="0" w:line="276" w:lineRule="auto"/>
        <w:ind w:left="2160"/>
      </w:pPr>
      <w:r>
        <w:t>Sets the trail variable to the parameter passed in.</w:t>
      </w:r>
    </w:p>
    <w:p w14:paraId="1DE04629" w14:textId="77777777" w:rsidR="00001BF7" w:rsidRDefault="00115F48">
      <w:pPr>
        <w:pStyle w:val="Heading4"/>
        <w:ind w:left="1440"/>
      </w:pPr>
      <w:bookmarkStart w:id="256" w:name="_n9rayc7ujfnb" w:colFirst="0" w:colLast="0"/>
      <w:bookmarkEnd w:id="256"/>
      <w:r>
        <w:t>5.4.7.8 Remove Trail</w:t>
      </w:r>
    </w:p>
    <w:p w14:paraId="3FF045EC" w14:textId="77777777" w:rsidR="00001BF7" w:rsidRDefault="00115F48">
      <w:pPr>
        <w:spacing w:after="0" w:line="276" w:lineRule="auto"/>
        <w:ind w:left="2160"/>
      </w:pPr>
      <w:r>
        <w:t>Removes the trail specified by the trail list id passed in.</w:t>
      </w:r>
    </w:p>
    <w:p w14:paraId="7FB73CF5" w14:textId="77777777" w:rsidR="00001BF7" w:rsidRDefault="00115F48">
      <w:pPr>
        <w:pStyle w:val="Heading4"/>
        <w:ind w:left="1440"/>
      </w:pPr>
      <w:bookmarkStart w:id="257" w:name="_f3c3akuwp6r2" w:colFirst="0" w:colLast="0"/>
      <w:bookmarkEnd w:id="257"/>
      <w:r>
        <w:t>5.4.7.9 Add Trail</w:t>
      </w:r>
    </w:p>
    <w:p w14:paraId="33AA751F" w14:textId="77777777" w:rsidR="00001BF7" w:rsidRDefault="00115F48">
      <w:pPr>
        <w:spacing w:after="0" w:line="276" w:lineRule="auto"/>
        <w:ind w:left="2160"/>
      </w:pPr>
      <w:r>
        <w:t>Adds a trail passed in as a parameter to the trail list.</w:t>
      </w:r>
    </w:p>
    <w:p w14:paraId="2D5BF251" w14:textId="77777777" w:rsidR="00001BF7" w:rsidRDefault="00115F48">
      <w:pPr>
        <w:pStyle w:val="Heading4"/>
        <w:ind w:left="1440"/>
      </w:pPr>
      <w:bookmarkStart w:id="258" w:name="_f3lytdh6wf8t" w:colFirst="0" w:colLast="0"/>
      <w:bookmarkEnd w:id="258"/>
      <w:r>
        <w:t>5.4.7.10 Get Trail List Id</w:t>
      </w:r>
    </w:p>
    <w:p w14:paraId="3B6BCEEA" w14:textId="77777777" w:rsidR="00001BF7" w:rsidRDefault="00115F48">
      <w:pPr>
        <w:spacing w:after="0" w:line="276" w:lineRule="auto"/>
        <w:ind w:left="2160"/>
      </w:pPr>
      <w:r>
        <w:t>Returns the trail list id variable.</w:t>
      </w:r>
    </w:p>
    <w:p w14:paraId="31EDB768" w14:textId="77777777" w:rsidR="00001BF7" w:rsidRDefault="00115F48">
      <w:pPr>
        <w:pStyle w:val="Heading4"/>
        <w:ind w:left="1440"/>
      </w:pPr>
      <w:bookmarkStart w:id="259" w:name="_a3ugw0qn01lj" w:colFirst="0" w:colLast="0"/>
      <w:bookmarkEnd w:id="259"/>
      <w:r>
        <w:t>5.4.7.11 Set Trail List Id</w:t>
      </w:r>
    </w:p>
    <w:p w14:paraId="07A1E6CD" w14:textId="77777777" w:rsidR="00001BF7" w:rsidRDefault="00115F48">
      <w:pPr>
        <w:spacing w:after="0" w:line="276" w:lineRule="auto"/>
        <w:ind w:left="2160"/>
      </w:pPr>
      <w:r>
        <w:t>Sets the trail list id variable</w:t>
      </w:r>
      <w:r>
        <w:t xml:space="preserve"> equal to the parameter passed in.</w:t>
      </w:r>
    </w:p>
    <w:p w14:paraId="69200E07" w14:textId="77777777" w:rsidR="00001BF7" w:rsidRDefault="00115F48">
      <w:pPr>
        <w:pStyle w:val="Heading1"/>
        <w:spacing w:line="240" w:lineRule="auto"/>
      </w:pPr>
      <w:bookmarkStart w:id="260" w:name="_ir58hixas5av" w:colFirst="0" w:colLast="0"/>
      <w:bookmarkEnd w:id="260"/>
      <w:r>
        <w:t>5.5 Dependency</w:t>
      </w:r>
    </w:p>
    <w:p w14:paraId="0DC70E4B" w14:textId="77777777" w:rsidR="00001BF7" w:rsidRDefault="00001BF7">
      <w:pPr>
        <w:spacing w:after="0" w:line="276" w:lineRule="auto"/>
        <w:ind w:left="0"/>
      </w:pPr>
    </w:p>
    <w:p w14:paraId="287C0E5E" w14:textId="77777777" w:rsidR="00001BF7" w:rsidRDefault="00115F48">
      <w:pPr>
        <w:spacing w:after="0" w:line="276" w:lineRule="auto"/>
        <w:ind w:left="0"/>
      </w:pPr>
      <w:r>
        <w:t>According to IEEE 1016-2009 section 5.5 on page 17, the dependency viewpoint specifies the relationship of interconnection and access among entities such as shared information, order of execution, and para</w:t>
      </w:r>
      <w:r>
        <w:t>meterization of interfaces.</w:t>
      </w:r>
    </w:p>
    <w:p w14:paraId="3A3FEBB0" w14:textId="77777777" w:rsidR="00001BF7" w:rsidRDefault="00115F48">
      <w:pPr>
        <w:pStyle w:val="Heading2"/>
        <w:spacing w:after="0" w:line="276" w:lineRule="auto"/>
        <w:ind w:left="0"/>
      </w:pPr>
      <w:bookmarkStart w:id="261" w:name="_9474rvovhj5q" w:colFirst="0" w:colLast="0"/>
      <w:bookmarkEnd w:id="261"/>
      <w:r>
        <w:t>5.5.1 UML Component Entities</w:t>
      </w:r>
    </w:p>
    <w:p w14:paraId="414199FA" w14:textId="77777777" w:rsidR="00001BF7" w:rsidRDefault="00115F48">
      <w:pPr>
        <w:ind w:left="0"/>
      </w:pPr>
      <w:r>
        <w:tab/>
      </w:r>
      <w:r>
        <w:tab/>
      </w:r>
    </w:p>
    <w:p w14:paraId="0CBCD9E6" w14:textId="77777777" w:rsidR="00001BF7" w:rsidRDefault="00115F48">
      <w:r>
        <w:t xml:space="preserve">The number of UML Component Entities refers to the number of API’s that </w:t>
      </w:r>
      <w:proofErr w:type="spellStart"/>
      <w:r>
        <w:t>Trailru</w:t>
      </w:r>
      <w:proofErr w:type="spellEnd"/>
      <w:r>
        <w:t xml:space="preserve"> will be utilizing. The following subsections will describe each entity as well as their relationship with another en</w:t>
      </w:r>
      <w:r>
        <w:t xml:space="preserve">tity if they have one. The entities that </w:t>
      </w:r>
      <w:proofErr w:type="spellStart"/>
      <w:r>
        <w:t>Trailru</w:t>
      </w:r>
      <w:proofErr w:type="spellEnd"/>
      <w:r>
        <w:t xml:space="preserve"> uses are as follows:</w:t>
      </w:r>
    </w:p>
    <w:p w14:paraId="44000A5F" w14:textId="77777777" w:rsidR="00001BF7" w:rsidRDefault="00115F48">
      <w:pPr>
        <w:spacing w:line="276" w:lineRule="auto"/>
      </w:pPr>
      <w:r>
        <w:tab/>
        <w:t>5.5.1.1 Camping API</w:t>
      </w:r>
    </w:p>
    <w:p w14:paraId="509AB2BB" w14:textId="77777777" w:rsidR="00001BF7" w:rsidRDefault="00115F48">
      <w:pPr>
        <w:spacing w:line="276" w:lineRule="auto"/>
      </w:pPr>
      <w:r>
        <w:tab/>
        <w:t>5.5.1.2 Advertising API</w:t>
      </w:r>
    </w:p>
    <w:p w14:paraId="59C79011" w14:textId="77777777" w:rsidR="00001BF7" w:rsidRDefault="00115F48">
      <w:pPr>
        <w:spacing w:line="276" w:lineRule="auto"/>
      </w:pPr>
      <w:r>
        <w:tab/>
        <w:t>5.5.1.3 Mapping API</w:t>
      </w:r>
    </w:p>
    <w:p w14:paraId="57EEB7BD" w14:textId="77777777" w:rsidR="00001BF7" w:rsidRDefault="00115F48">
      <w:pPr>
        <w:spacing w:line="276" w:lineRule="auto"/>
      </w:pPr>
      <w:r>
        <w:tab/>
        <w:t xml:space="preserve">5.5.1.4 </w:t>
      </w:r>
      <w:proofErr w:type="spellStart"/>
      <w:r>
        <w:t>Trairu</w:t>
      </w:r>
      <w:proofErr w:type="spellEnd"/>
      <w:r>
        <w:t xml:space="preserve"> REST API</w:t>
      </w:r>
    </w:p>
    <w:p w14:paraId="7C0BA626" w14:textId="77777777" w:rsidR="00001BF7" w:rsidRDefault="00115F48">
      <w:pPr>
        <w:spacing w:line="276" w:lineRule="auto"/>
      </w:pPr>
      <w:r>
        <w:lastRenderedPageBreak/>
        <w:tab/>
        <w:t>5.5.1.5 Local Business API</w:t>
      </w:r>
    </w:p>
    <w:p w14:paraId="65F1ED7F" w14:textId="77777777" w:rsidR="00001BF7" w:rsidRDefault="00115F48">
      <w:pPr>
        <w:spacing w:line="276" w:lineRule="auto"/>
      </w:pPr>
      <w:r>
        <w:tab/>
        <w:t>5.5.1.6 Safety API</w:t>
      </w:r>
    </w:p>
    <w:p w14:paraId="0D311E58" w14:textId="77777777" w:rsidR="00001BF7" w:rsidRDefault="00115F48">
      <w:pPr>
        <w:spacing w:line="276" w:lineRule="auto"/>
      </w:pPr>
      <w:r>
        <w:tab/>
        <w:t>5.5.1.7 Weather API</w:t>
      </w:r>
    </w:p>
    <w:p w14:paraId="3065DD74" w14:textId="77777777" w:rsidR="00001BF7" w:rsidRDefault="00001BF7"/>
    <w:p w14:paraId="4EED698E" w14:textId="77777777" w:rsidR="00001BF7" w:rsidRDefault="00115F48">
      <w:pPr>
        <w:pStyle w:val="Heading2"/>
        <w:spacing w:after="0" w:line="276" w:lineRule="auto"/>
        <w:ind w:left="0" w:firstLine="720"/>
        <w:rPr>
          <w:sz w:val="22"/>
          <w:szCs w:val="22"/>
        </w:rPr>
      </w:pPr>
      <w:bookmarkStart w:id="262" w:name="_vxgr0gglc1lh" w:colFirst="0" w:colLast="0"/>
      <w:bookmarkEnd w:id="262"/>
      <w:r>
        <w:t>5.5.2 UML Component Diagrams</w:t>
      </w:r>
    </w:p>
    <w:p w14:paraId="04F75231" w14:textId="77777777" w:rsidR="00001BF7" w:rsidRDefault="00115F48">
      <w:pPr>
        <w:pStyle w:val="Heading4"/>
        <w:spacing w:after="0"/>
        <w:ind w:left="1440"/>
      </w:pPr>
      <w:bookmarkStart w:id="263" w:name="_otx5s74xyzlj" w:colFirst="0" w:colLast="0"/>
      <w:bookmarkEnd w:id="263"/>
      <w:r>
        <w:t>5.5.2.1 Camping Information API</w:t>
      </w:r>
    </w:p>
    <w:p w14:paraId="1F18E0F8" w14:textId="77777777" w:rsidR="00001BF7" w:rsidRDefault="00001BF7">
      <w:pPr>
        <w:spacing w:after="0" w:line="276" w:lineRule="auto"/>
        <w:ind w:left="0"/>
        <w:rPr>
          <w:sz w:val="22"/>
          <w:szCs w:val="22"/>
        </w:rPr>
      </w:pPr>
    </w:p>
    <w:tbl>
      <w:tblPr>
        <w:tblStyle w:val="affff5"/>
        <w:tblW w:w="934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495"/>
        <w:gridCol w:w="4755"/>
      </w:tblGrid>
      <w:tr w:rsidR="00001BF7" w14:paraId="7FCD3C39" w14:textId="77777777">
        <w:tc>
          <w:tcPr>
            <w:tcW w:w="1095" w:type="dxa"/>
            <w:shd w:val="clear" w:color="auto" w:fill="auto"/>
            <w:tcMar>
              <w:top w:w="100" w:type="dxa"/>
              <w:left w:w="100" w:type="dxa"/>
              <w:bottom w:w="100" w:type="dxa"/>
              <w:right w:w="100" w:type="dxa"/>
            </w:tcMar>
          </w:tcPr>
          <w:p w14:paraId="187B424B" w14:textId="77777777" w:rsidR="00001BF7" w:rsidRDefault="00115F48">
            <w:pPr>
              <w:widowControl w:val="0"/>
              <w:pBdr>
                <w:top w:val="nil"/>
                <w:left w:val="nil"/>
                <w:bottom w:val="nil"/>
                <w:right w:val="nil"/>
                <w:between w:val="nil"/>
              </w:pBdr>
              <w:spacing w:after="0" w:line="240" w:lineRule="auto"/>
              <w:ind w:left="0"/>
              <w:jc w:val="center"/>
              <w:rPr>
                <w:sz w:val="22"/>
                <w:szCs w:val="22"/>
              </w:rPr>
            </w:pPr>
            <w:r>
              <w:rPr>
                <w:sz w:val="22"/>
                <w:szCs w:val="22"/>
              </w:rPr>
              <w:t>Type</w:t>
            </w:r>
          </w:p>
        </w:tc>
        <w:tc>
          <w:tcPr>
            <w:tcW w:w="3495" w:type="dxa"/>
            <w:shd w:val="clear" w:color="auto" w:fill="auto"/>
            <w:tcMar>
              <w:top w:w="100" w:type="dxa"/>
              <w:left w:w="100" w:type="dxa"/>
              <w:bottom w:w="100" w:type="dxa"/>
              <w:right w:w="100" w:type="dxa"/>
            </w:tcMar>
          </w:tcPr>
          <w:p w14:paraId="4BAAF390" w14:textId="77777777" w:rsidR="00001BF7" w:rsidRDefault="00115F48">
            <w:pPr>
              <w:widowControl w:val="0"/>
              <w:pBdr>
                <w:top w:val="nil"/>
                <w:left w:val="nil"/>
                <w:bottom w:val="nil"/>
                <w:right w:val="nil"/>
                <w:between w:val="nil"/>
              </w:pBdr>
              <w:spacing w:after="0" w:line="240" w:lineRule="auto"/>
              <w:ind w:left="0"/>
              <w:jc w:val="center"/>
              <w:rPr>
                <w:sz w:val="22"/>
                <w:szCs w:val="22"/>
              </w:rPr>
            </w:pPr>
            <w:r>
              <w:rPr>
                <w:sz w:val="22"/>
                <w:szCs w:val="22"/>
              </w:rPr>
              <w:t>Purpose</w:t>
            </w:r>
          </w:p>
        </w:tc>
        <w:tc>
          <w:tcPr>
            <w:tcW w:w="4755" w:type="dxa"/>
            <w:shd w:val="clear" w:color="auto" w:fill="auto"/>
            <w:tcMar>
              <w:top w:w="100" w:type="dxa"/>
              <w:left w:w="100" w:type="dxa"/>
              <w:bottom w:w="100" w:type="dxa"/>
              <w:right w:w="100" w:type="dxa"/>
            </w:tcMar>
          </w:tcPr>
          <w:p w14:paraId="784EBD9E" w14:textId="77777777" w:rsidR="00001BF7" w:rsidRDefault="00115F48">
            <w:pPr>
              <w:widowControl w:val="0"/>
              <w:pBdr>
                <w:top w:val="nil"/>
                <w:left w:val="nil"/>
                <w:bottom w:val="nil"/>
                <w:right w:val="nil"/>
                <w:between w:val="nil"/>
              </w:pBdr>
              <w:spacing w:after="0" w:line="240" w:lineRule="auto"/>
              <w:ind w:left="0"/>
              <w:jc w:val="center"/>
              <w:rPr>
                <w:sz w:val="22"/>
                <w:szCs w:val="22"/>
              </w:rPr>
            </w:pPr>
            <w:r>
              <w:rPr>
                <w:sz w:val="22"/>
                <w:szCs w:val="22"/>
              </w:rPr>
              <w:t>Description</w:t>
            </w:r>
          </w:p>
        </w:tc>
      </w:tr>
      <w:tr w:rsidR="00001BF7" w14:paraId="797D7080" w14:textId="77777777">
        <w:tc>
          <w:tcPr>
            <w:tcW w:w="1095" w:type="dxa"/>
            <w:shd w:val="clear" w:color="auto" w:fill="auto"/>
            <w:tcMar>
              <w:top w:w="100" w:type="dxa"/>
              <w:left w:w="100" w:type="dxa"/>
              <w:bottom w:w="100" w:type="dxa"/>
              <w:right w:w="100" w:type="dxa"/>
            </w:tcMar>
          </w:tcPr>
          <w:p w14:paraId="7F8C5136" w14:textId="77777777" w:rsidR="00001BF7" w:rsidRDefault="00115F48">
            <w:pPr>
              <w:widowControl w:val="0"/>
              <w:pBdr>
                <w:top w:val="nil"/>
                <w:left w:val="nil"/>
                <w:bottom w:val="nil"/>
                <w:right w:val="nil"/>
                <w:between w:val="nil"/>
              </w:pBdr>
              <w:spacing w:after="0" w:line="240" w:lineRule="auto"/>
              <w:ind w:left="0"/>
              <w:rPr>
                <w:sz w:val="22"/>
                <w:szCs w:val="22"/>
              </w:rPr>
            </w:pPr>
            <w:r>
              <w:rPr>
                <w:sz w:val="22"/>
                <w:szCs w:val="22"/>
              </w:rPr>
              <w:t>API</w:t>
            </w:r>
          </w:p>
        </w:tc>
        <w:tc>
          <w:tcPr>
            <w:tcW w:w="3495" w:type="dxa"/>
            <w:shd w:val="clear" w:color="auto" w:fill="auto"/>
            <w:tcMar>
              <w:top w:w="100" w:type="dxa"/>
              <w:left w:w="100" w:type="dxa"/>
              <w:bottom w:w="100" w:type="dxa"/>
              <w:right w:w="100" w:type="dxa"/>
            </w:tcMar>
          </w:tcPr>
          <w:p w14:paraId="45148438" w14:textId="77777777" w:rsidR="00001BF7" w:rsidRDefault="00115F48">
            <w:pPr>
              <w:widowControl w:val="0"/>
              <w:pBdr>
                <w:top w:val="nil"/>
                <w:left w:val="nil"/>
                <w:bottom w:val="nil"/>
                <w:right w:val="nil"/>
                <w:between w:val="nil"/>
              </w:pBdr>
              <w:spacing w:after="0" w:line="240" w:lineRule="auto"/>
              <w:ind w:left="0"/>
              <w:rPr>
                <w:sz w:val="22"/>
                <w:szCs w:val="22"/>
              </w:rPr>
            </w:pPr>
            <w:r>
              <w:rPr>
                <w:sz w:val="22"/>
                <w:szCs w:val="22"/>
              </w:rPr>
              <w:t>To provide the user with the most accurate and up to date camping information.</w:t>
            </w:r>
          </w:p>
        </w:tc>
        <w:tc>
          <w:tcPr>
            <w:tcW w:w="4755" w:type="dxa"/>
            <w:shd w:val="clear" w:color="auto" w:fill="auto"/>
            <w:tcMar>
              <w:top w:w="100" w:type="dxa"/>
              <w:left w:w="100" w:type="dxa"/>
              <w:bottom w:w="100" w:type="dxa"/>
              <w:right w:w="100" w:type="dxa"/>
            </w:tcMar>
          </w:tcPr>
          <w:p w14:paraId="3F213F12" w14:textId="77777777" w:rsidR="00001BF7" w:rsidRDefault="00115F48">
            <w:pPr>
              <w:widowControl w:val="0"/>
              <w:pBdr>
                <w:top w:val="nil"/>
                <w:left w:val="nil"/>
                <w:bottom w:val="nil"/>
                <w:right w:val="nil"/>
                <w:between w:val="nil"/>
              </w:pBdr>
              <w:spacing w:after="0" w:line="240" w:lineRule="auto"/>
              <w:ind w:left="0"/>
              <w:rPr>
                <w:sz w:val="22"/>
                <w:szCs w:val="22"/>
              </w:rPr>
            </w:pPr>
            <w:r>
              <w:rPr>
                <w:sz w:val="22"/>
                <w:szCs w:val="22"/>
              </w:rPr>
              <w:t xml:space="preserve">For the most accurate camping information to be made available, the </w:t>
            </w:r>
            <w:proofErr w:type="spellStart"/>
            <w:r>
              <w:rPr>
                <w:sz w:val="22"/>
                <w:szCs w:val="22"/>
              </w:rPr>
              <w:t>Trailru</w:t>
            </w:r>
            <w:proofErr w:type="spellEnd"/>
            <w:r>
              <w:rPr>
                <w:sz w:val="22"/>
                <w:szCs w:val="22"/>
              </w:rPr>
              <w:t xml:space="preserve"> application will access the </w:t>
            </w:r>
            <w:proofErr w:type="gramStart"/>
            <w:r>
              <w:rPr>
                <w:sz w:val="22"/>
                <w:szCs w:val="22"/>
              </w:rPr>
              <w:t>API’s</w:t>
            </w:r>
            <w:proofErr w:type="gramEnd"/>
            <w:r>
              <w:rPr>
                <w:sz w:val="22"/>
                <w:szCs w:val="22"/>
              </w:rPr>
              <w:t xml:space="preserve"> from various camping websites, Recreation.gov, and the National Parks website.</w:t>
            </w:r>
          </w:p>
        </w:tc>
      </w:tr>
    </w:tbl>
    <w:p w14:paraId="5C51CBF8" w14:textId="77777777" w:rsidR="00001BF7" w:rsidRDefault="00001BF7">
      <w:pPr>
        <w:spacing w:after="0" w:line="276" w:lineRule="auto"/>
        <w:ind w:left="1440"/>
        <w:rPr>
          <w:sz w:val="22"/>
          <w:szCs w:val="22"/>
        </w:rPr>
      </w:pPr>
    </w:p>
    <w:p w14:paraId="490AD178" w14:textId="77777777" w:rsidR="00001BF7" w:rsidRDefault="00115F48">
      <w:pPr>
        <w:spacing w:after="0" w:line="276" w:lineRule="auto"/>
        <w:ind w:left="1440"/>
        <w:rPr>
          <w:sz w:val="22"/>
          <w:szCs w:val="22"/>
        </w:rPr>
      </w:pPr>
      <w:r>
        <w:rPr>
          <w:sz w:val="22"/>
          <w:szCs w:val="22"/>
        </w:rPr>
        <w:t xml:space="preserve">Related SDD Sections: </w:t>
      </w:r>
      <w:hyperlink w:anchor="g0vzzustxxxz">
        <w:r>
          <w:rPr>
            <w:color w:val="1155CC"/>
            <w:sz w:val="22"/>
            <w:szCs w:val="22"/>
            <w:u w:val="single"/>
          </w:rPr>
          <w:t>5.4.1</w:t>
        </w:r>
      </w:hyperlink>
      <w:r>
        <w:rPr>
          <w:sz w:val="22"/>
          <w:szCs w:val="22"/>
        </w:rPr>
        <w:t xml:space="preserve">  </w:t>
      </w:r>
    </w:p>
    <w:p w14:paraId="3F12C368" w14:textId="77777777" w:rsidR="00001BF7" w:rsidRDefault="00115F48">
      <w:pPr>
        <w:spacing w:after="0" w:line="276" w:lineRule="auto"/>
        <w:ind w:left="1440"/>
        <w:rPr>
          <w:sz w:val="22"/>
          <w:szCs w:val="22"/>
        </w:rPr>
      </w:pPr>
      <w:r>
        <w:rPr>
          <w:sz w:val="22"/>
          <w:szCs w:val="22"/>
        </w:rPr>
        <w:t xml:space="preserve">Design Concerns from SRS: </w:t>
      </w:r>
      <w:hyperlink r:id="rId220" w:anchor="bookmark=id.p19ireicog8">
        <w:r>
          <w:rPr>
            <w:color w:val="1155CC"/>
            <w:sz w:val="22"/>
            <w:szCs w:val="22"/>
            <w:u w:val="single"/>
          </w:rPr>
          <w:t>3.1.2.1</w:t>
        </w:r>
      </w:hyperlink>
      <w:r>
        <w:rPr>
          <w:sz w:val="22"/>
          <w:szCs w:val="22"/>
        </w:rPr>
        <w:t xml:space="preserve">, </w:t>
      </w:r>
      <w:hyperlink r:id="rId221" w:anchor="bookmark=id.blz5w41bpzip">
        <w:r>
          <w:rPr>
            <w:color w:val="1155CC"/>
            <w:sz w:val="22"/>
            <w:szCs w:val="22"/>
            <w:u w:val="single"/>
          </w:rPr>
          <w:t>3.4.2</w:t>
        </w:r>
      </w:hyperlink>
      <w:r>
        <w:rPr>
          <w:sz w:val="22"/>
          <w:szCs w:val="22"/>
        </w:rPr>
        <w:t xml:space="preserve">, </w:t>
      </w:r>
      <w:hyperlink r:id="rId222" w:anchor="bookmark=id.k0qnb9pqmfy9">
        <w:r>
          <w:rPr>
            <w:color w:val="1155CC"/>
            <w:sz w:val="22"/>
            <w:szCs w:val="22"/>
            <w:u w:val="single"/>
          </w:rPr>
          <w:t>3.2.2</w:t>
        </w:r>
      </w:hyperlink>
    </w:p>
    <w:p w14:paraId="4DDF4C50" w14:textId="77777777" w:rsidR="00001BF7" w:rsidRDefault="00001BF7">
      <w:pPr>
        <w:spacing w:after="0" w:line="276" w:lineRule="auto"/>
        <w:ind w:left="1440"/>
        <w:rPr>
          <w:sz w:val="22"/>
          <w:szCs w:val="22"/>
        </w:rPr>
      </w:pPr>
    </w:p>
    <w:p w14:paraId="0A7F899C" w14:textId="77777777" w:rsidR="00001BF7" w:rsidRDefault="00115F48">
      <w:pPr>
        <w:spacing w:after="0" w:line="276" w:lineRule="auto"/>
        <w:ind w:left="1440"/>
        <w:rPr>
          <w:sz w:val="22"/>
          <w:szCs w:val="22"/>
        </w:rPr>
      </w:pPr>
      <w:commentRangeStart w:id="264"/>
      <w:r>
        <w:rPr>
          <w:noProof/>
          <w:sz w:val="22"/>
          <w:szCs w:val="22"/>
        </w:rPr>
        <w:drawing>
          <wp:inline distT="114300" distB="114300" distL="114300" distR="114300" wp14:anchorId="047883E3" wp14:editId="1E68479A">
            <wp:extent cx="5943600" cy="10287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3"/>
                    <a:srcRect/>
                    <a:stretch>
                      <a:fillRect/>
                    </a:stretch>
                  </pic:blipFill>
                  <pic:spPr>
                    <a:xfrm>
                      <a:off x="0" y="0"/>
                      <a:ext cx="5943600" cy="1028700"/>
                    </a:xfrm>
                    <a:prstGeom prst="rect">
                      <a:avLst/>
                    </a:prstGeom>
                    <a:ln/>
                  </pic:spPr>
                </pic:pic>
              </a:graphicData>
            </a:graphic>
          </wp:inline>
        </w:drawing>
      </w:r>
      <w:commentRangeEnd w:id="264"/>
      <w:r>
        <w:commentReference w:id="264"/>
      </w:r>
    </w:p>
    <w:p w14:paraId="59CED267" w14:textId="77777777" w:rsidR="00001BF7" w:rsidRDefault="00115F48">
      <w:pPr>
        <w:spacing w:after="0" w:line="276" w:lineRule="auto"/>
        <w:ind w:left="1440"/>
        <w:jc w:val="center"/>
        <w:rPr>
          <w:sz w:val="22"/>
          <w:szCs w:val="22"/>
        </w:rPr>
      </w:pPr>
      <w:bookmarkStart w:id="265" w:name="jc6wzm9jr437" w:colFirst="0" w:colLast="0"/>
      <w:bookmarkEnd w:id="265"/>
      <w:r>
        <w:rPr>
          <w:sz w:val="22"/>
          <w:szCs w:val="22"/>
        </w:rPr>
        <w:t xml:space="preserve">Figure </w:t>
      </w:r>
      <w:proofErr w:type="gramStart"/>
      <w:r>
        <w:rPr>
          <w:sz w:val="22"/>
          <w:szCs w:val="22"/>
        </w:rPr>
        <w:t>5.5.2.1.1  Component</w:t>
      </w:r>
      <w:proofErr w:type="gramEnd"/>
      <w:r>
        <w:rPr>
          <w:sz w:val="22"/>
          <w:szCs w:val="22"/>
        </w:rPr>
        <w:t xml:space="preserve"> Diagram – Camping Information API</w:t>
      </w:r>
    </w:p>
    <w:p w14:paraId="6E6AA41D" w14:textId="77777777" w:rsidR="00001BF7" w:rsidRDefault="00001BF7">
      <w:pPr>
        <w:spacing w:after="0" w:line="276" w:lineRule="auto"/>
        <w:ind w:left="0"/>
        <w:rPr>
          <w:sz w:val="22"/>
          <w:szCs w:val="22"/>
        </w:rPr>
      </w:pPr>
    </w:p>
    <w:p w14:paraId="0C26DF8E" w14:textId="77777777" w:rsidR="00001BF7" w:rsidRDefault="00115F48">
      <w:pPr>
        <w:pStyle w:val="Heading4"/>
        <w:spacing w:after="0"/>
        <w:ind w:left="1440"/>
      </w:pPr>
      <w:bookmarkStart w:id="266" w:name="_mo1i1jrevon5" w:colFirst="0" w:colLast="0"/>
      <w:bookmarkEnd w:id="266"/>
      <w:r>
        <w:t>5.5.2.2 Advertising API</w:t>
      </w:r>
    </w:p>
    <w:p w14:paraId="4A5AF72B" w14:textId="77777777" w:rsidR="00001BF7" w:rsidRDefault="00001BF7">
      <w:pPr>
        <w:spacing w:after="0" w:line="276" w:lineRule="auto"/>
        <w:ind w:left="0"/>
        <w:rPr>
          <w:sz w:val="22"/>
          <w:szCs w:val="22"/>
        </w:rPr>
      </w:pPr>
    </w:p>
    <w:tbl>
      <w:tblPr>
        <w:tblStyle w:val="affff6"/>
        <w:tblW w:w="934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2835"/>
        <w:gridCol w:w="5415"/>
      </w:tblGrid>
      <w:tr w:rsidR="00001BF7" w14:paraId="5908C3D0" w14:textId="77777777">
        <w:tc>
          <w:tcPr>
            <w:tcW w:w="1095" w:type="dxa"/>
            <w:shd w:val="clear" w:color="auto" w:fill="auto"/>
            <w:tcMar>
              <w:top w:w="100" w:type="dxa"/>
              <w:left w:w="100" w:type="dxa"/>
              <w:bottom w:w="100" w:type="dxa"/>
              <w:right w:w="100" w:type="dxa"/>
            </w:tcMar>
          </w:tcPr>
          <w:p w14:paraId="1EC90962" w14:textId="77777777" w:rsidR="00001BF7" w:rsidRDefault="00115F48">
            <w:pPr>
              <w:widowControl w:val="0"/>
              <w:spacing w:after="0" w:line="240" w:lineRule="auto"/>
              <w:ind w:left="0"/>
              <w:jc w:val="center"/>
              <w:rPr>
                <w:sz w:val="22"/>
                <w:szCs w:val="22"/>
              </w:rPr>
            </w:pPr>
            <w:r>
              <w:rPr>
                <w:sz w:val="22"/>
                <w:szCs w:val="22"/>
              </w:rPr>
              <w:t>Type</w:t>
            </w:r>
          </w:p>
        </w:tc>
        <w:tc>
          <w:tcPr>
            <w:tcW w:w="2835" w:type="dxa"/>
            <w:shd w:val="clear" w:color="auto" w:fill="auto"/>
            <w:tcMar>
              <w:top w:w="100" w:type="dxa"/>
              <w:left w:w="100" w:type="dxa"/>
              <w:bottom w:w="100" w:type="dxa"/>
              <w:right w:w="100" w:type="dxa"/>
            </w:tcMar>
          </w:tcPr>
          <w:p w14:paraId="2179C97F" w14:textId="77777777" w:rsidR="00001BF7" w:rsidRDefault="00115F48">
            <w:pPr>
              <w:widowControl w:val="0"/>
              <w:spacing w:after="0" w:line="240" w:lineRule="auto"/>
              <w:ind w:left="0"/>
              <w:jc w:val="center"/>
              <w:rPr>
                <w:sz w:val="22"/>
                <w:szCs w:val="22"/>
              </w:rPr>
            </w:pPr>
            <w:r>
              <w:rPr>
                <w:sz w:val="22"/>
                <w:szCs w:val="22"/>
              </w:rPr>
              <w:t>Purpose</w:t>
            </w:r>
          </w:p>
        </w:tc>
        <w:tc>
          <w:tcPr>
            <w:tcW w:w="5415" w:type="dxa"/>
            <w:shd w:val="clear" w:color="auto" w:fill="auto"/>
            <w:tcMar>
              <w:top w:w="100" w:type="dxa"/>
              <w:left w:w="100" w:type="dxa"/>
              <w:bottom w:w="100" w:type="dxa"/>
              <w:right w:w="100" w:type="dxa"/>
            </w:tcMar>
          </w:tcPr>
          <w:p w14:paraId="5833DF42" w14:textId="77777777" w:rsidR="00001BF7" w:rsidRDefault="00115F48">
            <w:pPr>
              <w:widowControl w:val="0"/>
              <w:spacing w:after="0" w:line="240" w:lineRule="auto"/>
              <w:ind w:left="0"/>
              <w:jc w:val="center"/>
              <w:rPr>
                <w:sz w:val="22"/>
                <w:szCs w:val="22"/>
              </w:rPr>
            </w:pPr>
            <w:r>
              <w:rPr>
                <w:sz w:val="22"/>
                <w:szCs w:val="22"/>
              </w:rPr>
              <w:t>Description</w:t>
            </w:r>
          </w:p>
        </w:tc>
      </w:tr>
      <w:tr w:rsidR="00001BF7" w14:paraId="79CF7715" w14:textId="77777777">
        <w:trPr>
          <w:trHeight w:val="1468"/>
        </w:trPr>
        <w:tc>
          <w:tcPr>
            <w:tcW w:w="1095" w:type="dxa"/>
            <w:shd w:val="clear" w:color="auto" w:fill="auto"/>
            <w:tcMar>
              <w:top w:w="100" w:type="dxa"/>
              <w:left w:w="100" w:type="dxa"/>
              <w:bottom w:w="100" w:type="dxa"/>
              <w:right w:w="100" w:type="dxa"/>
            </w:tcMar>
          </w:tcPr>
          <w:p w14:paraId="404CDE6D" w14:textId="77777777" w:rsidR="00001BF7" w:rsidRDefault="00115F48">
            <w:pPr>
              <w:widowControl w:val="0"/>
              <w:spacing w:after="0" w:line="240" w:lineRule="auto"/>
              <w:ind w:left="0"/>
              <w:rPr>
                <w:sz w:val="22"/>
                <w:szCs w:val="22"/>
              </w:rPr>
            </w:pPr>
            <w:r>
              <w:rPr>
                <w:sz w:val="22"/>
                <w:szCs w:val="22"/>
              </w:rPr>
              <w:t>API</w:t>
            </w:r>
          </w:p>
        </w:tc>
        <w:tc>
          <w:tcPr>
            <w:tcW w:w="2835" w:type="dxa"/>
            <w:shd w:val="clear" w:color="auto" w:fill="auto"/>
            <w:tcMar>
              <w:top w:w="100" w:type="dxa"/>
              <w:left w:w="100" w:type="dxa"/>
              <w:bottom w:w="100" w:type="dxa"/>
              <w:right w:w="100" w:type="dxa"/>
            </w:tcMar>
          </w:tcPr>
          <w:p w14:paraId="5FFDC999" w14:textId="77777777" w:rsidR="00001BF7" w:rsidRDefault="00115F48">
            <w:pPr>
              <w:widowControl w:val="0"/>
              <w:spacing w:after="0" w:line="240" w:lineRule="auto"/>
              <w:ind w:left="0"/>
              <w:rPr>
                <w:sz w:val="22"/>
                <w:szCs w:val="22"/>
              </w:rPr>
            </w:pPr>
            <w:r>
              <w:rPr>
                <w:sz w:val="22"/>
                <w:szCs w:val="22"/>
              </w:rPr>
              <w:t xml:space="preserve">Allows for all possible advertisements on the </w:t>
            </w:r>
            <w:proofErr w:type="spellStart"/>
            <w:r>
              <w:rPr>
                <w:sz w:val="22"/>
                <w:szCs w:val="22"/>
              </w:rPr>
              <w:t>Trailru</w:t>
            </w:r>
            <w:proofErr w:type="spellEnd"/>
            <w:r>
              <w:rPr>
                <w:sz w:val="22"/>
                <w:szCs w:val="22"/>
              </w:rPr>
              <w:t xml:space="preserve"> application to be accessible.</w:t>
            </w:r>
          </w:p>
        </w:tc>
        <w:tc>
          <w:tcPr>
            <w:tcW w:w="5415" w:type="dxa"/>
            <w:shd w:val="clear" w:color="auto" w:fill="auto"/>
            <w:tcMar>
              <w:top w:w="100" w:type="dxa"/>
              <w:left w:w="100" w:type="dxa"/>
              <w:bottom w:w="100" w:type="dxa"/>
              <w:right w:w="100" w:type="dxa"/>
            </w:tcMar>
          </w:tcPr>
          <w:p w14:paraId="262BCFCB" w14:textId="77777777" w:rsidR="00001BF7" w:rsidRDefault="00115F48">
            <w:pPr>
              <w:widowControl w:val="0"/>
              <w:spacing w:after="0" w:line="240" w:lineRule="auto"/>
              <w:ind w:left="0"/>
              <w:rPr>
                <w:sz w:val="22"/>
                <w:szCs w:val="22"/>
              </w:rPr>
            </w:pPr>
            <w:r>
              <w:rPr>
                <w:sz w:val="22"/>
                <w:szCs w:val="22"/>
              </w:rPr>
              <w:t xml:space="preserve">For </w:t>
            </w:r>
            <w:proofErr w:type="spellStart"/>
            <w:r>
              <w:rPr>
                <w:sz w:val="22"/>
                <w:szCs w:val="22"/>
              </w:rPr>
              <w:t>Trailru</w:t>
            </w:r>
            <w:proofErr w:type="spellEnd"/>
            <w:r>
              <w:rPr>
                <w:sz w:val="22"/>
                <w:szCs w:val="22"/>
              </w:rPr>
              <w:t xml:space="preserve"> to make any possible advertisements that are desired to be present on the application, there must be a way for the application to access these advertisements as well as for the users to access them from the application. Both of these functional</w:t>
            </w:r>
            <w:r>
              <w:rPr>
                <w:sz w:val="22"/>
                <w:szCs w:val="22"/>
              </w:rPr>
              <w:t xml:space="preserve">ities will be achieved through the various </w:t>
            </w:r>
            <w:proofErr w:type="gramStart"/>
            <w:r>
              <w:rPr>
                <w:sz w:val="22"/>
                <w:szCs w:val="22"/>
              </w:rPr>
              <w:t>API’s</w:t>
            </w:r>
            <w:proofErr w:type="gramEnd"/>
            <w:r>
              <w:rPr>
                <w:sz w:val="22"/>
                <w:szCs w:val="22"/>
              </w:rPr>
              <w:t xml:space="preserve"> from the various potential companies with desired advertisements.</w:t>
            </w:r>
          </w:p>
        </w:tc>
      </w:tr>
    </w:tbl>
    <w:p w14:paraId="271866C1" w14:textId="77777777" w:rsidR="00001BF7" w:rsidRDefault="00001BF7">
      <w:pPr>
        <w:spacing w:after="0" w:line="276" w:lineRule="auto"/>
        <w:ind w:left="0"/>
        <w:rPr>
          <w:sz w:val="22"/>
          <w:szCs w:val="22"/>
        </w:rPr>
      </w:pPr>
    </w:p>
    <w:p w14:paraId="6E2AB2FB" w14:textId="77777777" w:rsidR="00001BF7" w:rsidRDefault="00115F48">
      <w:pPr>
        <w:spacing w:after="0" w:line="276" w:lineRule="auto"/>
        <w:ind w:left="1440"/>
        <w:rPr>
          <w:sz w:val="22"/>
          <w:szCs w:val="22"/>
        </w:rPr>
      </w:pPr>
      <w:r>
        <w:rPr>
          <w:sz w:val="22"/>
          <w:szCs w:val="22"/>
        </w:rPr>
        <w:lastRenderedPageBreak/>
        <w:t>Related SDD Sections: None</w:t>
      </w:r>
    </w:p>
    <w:p w14:paraId="77214236" w14:textId="77777777" w:rsidR="00001BF7" w:rsidRDefault="00115F48">
      <w:pPr>
        <w:spacing w:after="0" w:line="276" w:lineRule="auto"/>
        <w:ind w:left="1440"/>
        <w:rPr>
          <w:sz w:val="22"/>
          <w:szCs w:val="22"/>
        </w:rPr>
      </w:pPr>
      <w:r>
        <w:rPr>
          <w:sz w:val="22"/>
          <w:szCs w:val="22"/>
        </w:rPr>
        <w:t xml:space="preserve">Design Concerns from SRS: </w:t>
      </w:r>
      <w:hyperlink r:id="rId224" w:anchor="bookmark=id.240i158byuki">
        <w:r>
          <w:rPr>
            <w:color w:val="1155CC"/>
            <w:sz w:val="22"/>
            <w:szCs w:val="22"/>
            <w:u w:val="single"/>
          </w:rPr>
          <w:t>3.1.2.1.2</w:t>
        </w:r>
      </w:hyperlink>
    </w:p>
    <w:p w14:paraId="51F61BB6" w14:textId="77777777" w:rsidR="00001BF7" w:rsidRDefault="00001BF7">
      <w:pPr>
        <w:spacing w:after="0" w:line="276" w:lineRule="auto"/>
        <w:ind w:left="1440"/>
        <w:rPr>
          <w:sz w:val="22"/>
          <w:szCs w:val="22"/>
        </w:rPr>
      </w:pPr>
    </w:p>
    <w:p w14:paraId="6991E5F6" w14:textId="77777777" w:rsidR="00001BF7" w:rsidRDefault="00115F48">
      <w:pPr>
        <w:spacing w:after="0" w:line="276" w:lineRule="auto"/>
        <w:ind w:left="1440"/>
        <w:rPr>
          <w:sz w:val="22"/>
          <w:szCs w:val="22"/>
        </w:rPr>
      </w:pPr>
      <w:r>
        <w:rPr>
          <w:noProof/>
          <w:sz w:val="22"/>
          <w:szCs w:val="22"/>
        </w:rPr>
        <w:drawing>
          <wp:inline distT="114300" distB="114300" distL="114300" distR="114300" wp14:anchorId="218F91E6" wp14:editId="1BDCEBD0">
            <wp:extent cx="5943600" cy="962025"/>
            <wp:effectExtent l="0" t="0" r="0" 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25"/>
                    <a:srcRect/>
                    <a:stretch>
                      <a:fillRect/>
                    </a:stretch>
                  </pic:blipFill>
                  <pic:spPr>
                    <a:xfrm>
                      <a:off x="0" y="0"/>
                      <a:ext cx="5943600" cy="962025"/>
                    </a:xfrm>
                    <a:prstGeom prst="rect">
                      <a:avLst/>
                    </a:prstGeom>
                    <a:ln/>
                  </pic:spPr>
                </pic:pic>
              </a:graphicData>
            </a:graphic>
          </wp:inline>
        </w:drawing>
      </w:r>
    </w:p>
    <w:p w14:paraId="1D300E33" w14:textId="77777777" w:rsidR="00001BF7" w:rsidRDefault="00115F48">
      <w:pPr>
        <w:spacing w:after="0" w:line="276" w:lineRule="auto"/>
        <w:ind w:left="1440"/>
        <w:jc w:val="center"/>
        <w:rPr>
          <w:sz w:val="22"/>
          <w:szCs w:val="22"/>
        </w:rPr>
      </w:pPr>
      <w:r>
        <w:rPr>
          <w:sz w:val="22"/>
          <w:szCs w:val="22"/>
        </w:rPr>
        <w:t xml:space="preserve"> </w:t>
      </w:r>
      <w:bookmarkStart w:id="267" w:name="xh7q9xbpksuk" w:colFirst="0" w:colLast="0"/>
      <w:bookmarkEnd w:id="267"/>
      <w:r>
        <w:rPr>
          <w:sz w:val="22"/>
          <w:szCs w:val="22"/>
        </w:rPr>
        <w:t>Figure 5.5.2.1.2 Component Diagram – Advertising API</w:t>
      </w:r>
    </w:p>
    <w:p w14:paraId="579D695B" w14:textId="77777777" w:rsidR="00001BF7" w:rsidRDefault="00001BF7">
      <w:pPr>
        <w:spacing w:after="0" w:line="276" w:lineRule="auto"/>
        <w:ind w:left="1440"/>
        <w:jc w:val="center"/>
        <w:rPr>
          <w:sz w:val="22"/>
          <w:szCs w:val="22"/>
        </w:rPr>
      </w:pPr>
    </w:p>
    <w:p w14:paraId="4CDFB60E" w14:textId="77777777" w:rsidR="00001BF7" w:rsidRDefault="00115F48">
      <w:pPr>
        <w:pStyle w:val="Heading4"/>
        <w:spacing w:after="0"/>
        <w:ind w:left="1440"/>
      </w:pPr>
      <w:bookmarkStart w:id="268" w:name="_4mhvm9jjvo6z" w:colFirst="0" w:colLast="0"/>
      <w:bookmarkEnd w:id="268"/>
      <w:r>
        <w:t>5.5.2.3 Maps API</w:t>
      </w:r>
    </w:p>
    <w:p w14:paraId="3D580370" w14:textId="77777777" w:rsidR="00001BF7" w:rsidRDefault="00001BF7">
      <w:pPr>
        <w:spacing w:after="0" w:line="276" w:lineRule="auto"/>
        <w:ind w:left="0"/>
        <w:rPr>
          <w:sz w:val="22"/>
          <w:szCs w:val="22"/>
        </w:rPr>
      </w:pPr>
    </w:p>
    <w:tbl>
      <w:tblPr>
        <w:tblStyle w:val="affff7"/>
        <w:tblW w:w="934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495"/>
        <w:gridCol w:w="4755"/>
      </w:tblGrid>
      <w:tr w:rsidR="00001BF7" w14:paraId="4714ECA3" w14:textId="77777777">
        <w:tc>
          <w:tcPr>
            <w:tcW w:w="1095" w:type="dxa"/>
            <w:shd w:val="clear" w:color="auto" w:fill="auto"/>
            <w:tcMar>
              <w:top w:w="100" w:type="dxa"/>
              <w:left w:w="100" w:type="dxa"/>
              <w:bottom w:w="100" w:type="dxa"/>
              <w:right w:w="100" w:type="dxa"/>
            </w:tcMar>
          </w:tcPr>
          <w:p w14:paraId="7488BD0C" w14:textId="77777777" w:rsidR="00001BF7" w:rsidRDefault="00115F48">
            <w:pPr>
              <w:widowControl w:val="0"/>
              <w:spacing w:after="0" w:line="240" w:lineRule="auto"/>
              <w:ind w:left="0"/>
              <w:jc w:val="center"/>
              <w:rPr>
                <w:sz w:val="22"/>
                <w:szCs w:val="22"/>
              </w:rPr>
            </w:pPr>
            <w:r>
              <w:rPr>
                <w:sz w:val="22"/>
                <w:szCs w:val="22"/>
              </w:rPr>
              <w:t>Type</w:t>
            </w:r>
          </w:p>
        </w:tc>
        <w:tc>
          <w:tcPr>
            <w:tcW w:w="3495" w:type="dxa"/>
            <w:shd w:val="clear" w:color="auto" w:fill="auto"/>
            <w:tcMar>
              <w:top w:w="100" w:type="dxa"/>
              <w:left w:w="100" w:type="dxa"/>
              <w:bottom w:w="100" w:type="dxa"/>
              <w:right w:w="100" w:type="dxa"/>
            </w:tcMar>
          </w:tcPr>
          <w:p w14:paraId="3CC95BA3" w14:textId="77777777" w:rsidR="00001BF7" w:rsidRDefault="00115F48">
            <w:pPr>
              <w:widowControl w:val="0"/>
              <w:spacing w:after="0" w:line="240" w:lineRule="auto"/>
              <w:ind w:left="0"/>
              <w:jc w:val="center"/>
              <w:rPr>
                <w:sz w:val="22"/>
                <w:szCs w:val="22"/>
              </w:rPr>
            </w:pPr>
            <w:r>
              <w:rPr>
                <w:sz w:val="22"/>
                <w:szCs w:val="22"/>
              </w:rPr>
              <w:t>Purpose</w:t>
            </w:r>
          </w:p>
        </w:tc>
        <w:tc>
          <w:tcPr>
            <w:tcW w:w="4755" w:type="dxa"/>
            <w:shd w:val="clear" w:color="auto" w:fill="auto"/>
            <w:tcMar>
              <w:top w:w="100" w:type="dxa"/>
              <w:left w:w="100" w:type="dxa"/>
              <w:bottom w:w="100" w:type="dxa"/>
              <w:right w:w="100" w:type="dxa"/>
            </w:tcMar>
          </w:tcPr>
          <w:p w14:paraId="13CD53CF" w14:textId="77777777" w:rsidR="00001BF7" w:rsidRDefault="00115F48">
            <w:pPr>
              <w:widowControl w:val="0"/>
              <w:spacing w:after="0" w:line="240" w:lineRule="auto"/>
              <w:ind w:left="0"/>
              <w:jc w:val="center"/>
              <w:rPr>
                <w:sz w:val="22"/>
                <w:szCs w:val="22"/>
              </w:rPr>
            </w:pPr>
            <w:r>
              <w:rPr>
                <w:sz w:val="22"/>
                <w:szCs w:val="22"/>
              </w:rPr>
              <w:t>Description</w:t>
            </w:r>
          </w:p>
        </w:tc>
      </w:tr>
      <w:tr w:rsidR="00001BF7" w14:paraId="0D2F10C7" w14:textId="77777777">
        <w:tc>
          <w:tcPr>
            <w:tcW w:w="1095" w:type="dxa"/>
            <w:shd w:val="clear" w:color="auto" w:fill="auto"/>
            <w:tcMar>
              <w:top w:w="100" w:type="dxa"/>
              <w:left w:w="100" w:type="dxa"/>
              <w:bottom w:w="100" w:type="dxa"/>
              <w:right w:w="100" w:type="dxa"/>
            </w:tcMar>
          </w:tcPr>
          <w:p w14:paraId="08C70B26" w14:textId="77777777" w:rsidR="00001BF7" w:rsidRDefault="00115F48">
            <w:pPr>
              <w:widowControl w:val="0"/>
              <w:spacing w:after="0" w:line="240" w:lineRule="auto"/>
              <w:ind w:left="0"/>
              <w:rPr>
                <w:sz w:val="22"/>
                <w:szCs w:val="22"/>
              </w:rPr>
            </w:pPr>
            <w:r>
              <w:rPr>
                <w:sz w:val="22"/>
                <w:szCs w:val="22"/>
              </w:rPr>
              <w:t>API</w:t>
            </w:r>
          </w:p>
        </w:tc>
        <w:tc>
          <w:tcPr>
            <w:tcW w:w="3495" w:type="dxa"/>
            <w:shd w:val="clear" w:color="auto" w:fill="auto"/>
            <w:tcMar>
              <w:top w:w="100" w:type="dxa"/>
              <w:left w:w="100" w:type="dxa"/>
              <w:bottom w:w="100" w:type="dxa"/>
              <w:right w:w="100" w:type="dxa"/>
            </w:tcMar>
          </w:tcPr>
          <w:p w14:paraId="570373CA" w14:textId="77777777" w:rsidR="00001BF7" w:rsidRDefault="00115F48">
            <w:pPr>
              <w:widowControl w:val="0"/>
              <w:spacing w:after="0" w:line="240" w:lineRule="auto"/>
              <w:ind w:left="0"/>
              <w:rPr>
                <w:sz w:val="22"/>
                <w:szCs w:val="22"/>
              </w:rPr>
            </w:pPr>
            <w:r>
              <w:rPr>
                <w:sz w:val="22"/>
                <w:szCs w:val="22"/>
              </w:rPr>
              <w:t>Allows for the downloading of the map for the specified hiking trail.</w:t>
            </w:r>
          </w:p>
        </w:tc>
        <w:tc>
          <w:tcPr>
            <w:tcW w:w="4755" w:type="dxa"/>
            <w:shd w:val="clear" w:color="auto" w:fill="auto"/>
            <w:tcMar>
              <w:top w:w="100" w:type="dxa"/>
              <w:left w:w="100" w:type="dxa"/>
              <w:bottom w:w="100" w:type="dxa"/>
              <w:right w:w="100" w:type="dxa"/>
            </w:tcMar>
          </w:tcPr>
          <w:p w14:paraId="3A7DF50F" w14:textId="77777777" w:rsidR="00001BF7" w:rsidRDefault="00115F48">
            <w:pPr>
              <w:widowControl w:val="0"/>
              <w:spacing w:after="0" w:line="240" w:lineRule="auto"/>
              <w:ind w:left="0"/>
              <w:rPr>
                <w:sz w:val="22"/>
                <w:szCs w:val="22"/>
              </w:rPr>
            </w:pPr>
            <w:r>
              <w:rPr>
                <w:sz w:val="22"/>
                <w:szCs w:val="22"/>
              </w:rPr>
              <w:t xml:space="preserve">For </w:t>
            </w:r>
            <w:proofErr w:type="spellStart"/>
            <w:r>
              <w:rPr>
                <w:sz w:val="22"/>
                <w:szCs w:val="22"/>
              </w:rPr>
              <w:t>Trailru</w:t>
            </w:r>
            <w:proofErr w:type="spellEnd"/>
            <w:r>
              <w:rPr>
                <w:sz w:val="22"/>
                <w:szCs w:val="22"/>
              </w:rPr>
              <w:t xml:space="preserve"> to allow access of the map of any specified hiking trail to the user, the use of API’s is needed. Specifically, </w:t>
            </w:r>
            <w:proofErr w:type="spellStart"/>
            <w:r>
              <w:rPr>
                <w:sz w:val="22"/>
                <w:szCs w:val="22"/>
              </w:rPr>
              <w:t>Trailru</w:t>
            </w:r>
            <w:proofErr w:type="spellEnd"/>
            <w:r>
              <w:rPr>
                <w:sz w:val="22"/>
                <w:szCs w:val="22"/>
              </w:rPr>
              <w:t xml:space="preserve"> will utilize the </w:t>
            </w:r>
            <w:proofErr w:type="gramStart"/>
            <w:r>
              <w:rPr>
                <w:sz w:val="22"/>
                <w:szCs w:val="22"/>
              </w:rPr>
              <w:t>API’s</w:t>
            </w:r>
            <w:proofErr w:type="gramEnd"/>
            <w:r>
              <w:rPr>
                <w:sz w:val="22"/>
                <w:szCs w:val="22"/>
              </w:rPr>
              <w:t xml:space="preserve"> from Google Maps as well as the</w:t>
            </w:r>
            <w:r>
              <w:rPr>
                <w:sz w:val="22"/>
                <w:szCs w:val="22"/>
              </w:rPr>
              <w:t xml:space="preserve"> affiliate companies of Google Maps.</w:t>
            </w:r>
          </w:p>
        </w:tc>
      </w:tr>
    </w:tbl>
    <w:p w14:paraId="61A34AFA" w14:textId="77777777" w:rsidR="00001BF7" w:rsidRDefault="00001BF7">
      <w:pPr>
        <w:spacing w:after="0" w:line="276" w:lineRule="auto"/>
        <w:ind w:left="0"/>
        <w:rPr>
          <w:sz w:val="22"/>
          <w:szCs w:val="22"/>
        </w:rPr>
      </w:pPr>
    </w:p>
    <w:p w14:paraId="50804ADC" w14:textId="77777777" w:rsidR="00001BF7" w:rsidRDefault="00115F48">
      <w:pPr>
        <w:spacing w:after="0" w:line="276" w:lineRule="auto"/>
        <w:ind w:left="1440"/>
        <w:rPr>
          <w:sz w:val="22"/>
          <w:szCs w:val="22"/>
        </w:rPr>
      </w:pPr>
      <w:r>
        <w:rPr>
          <w:sz w:val="22"/>
          <w:szCs w:val="22"/>
        </w:rPr>
        <w:t xml:space="preserve">Related SDD Sections: </w:t>
      </w:r>
      <w:hyperlink w:anchor="g0vzzustxxxz">
        <w:r>
          <w:rPr>
            <w:color w:val="1155CC"/>
            <w:sz w:val="22"/>
            <w:szCs w:val="22"/>
            <w:u w:val="single"/>
          </w:rPr>
          <w:t>5.4.1</w:t>
        </w:r>
      </w:hyperlink>
      <w:r>
        <w:rPr>
          <w:sz w:val="22"/>
          <w:szCs w:val="22"/>
        </w:rPr>
        <w:t xml:space="preserve">, </w:t>
      </w:r>
      <w:hyperlink w:anchor="u7mi2g2mmmsk">
        <w:r>
          <w:rPr>
            <w:color w:val="1155CC"/>
            <w:sz w:val="22"/>
            <w:szCs w:val="22"/>
            <w:u w:val="single"/>
          </w:rPr>
          <w:t>5.4.5</w:t>
        </w:r>
      </w:hyperlink>
      <w:r>
        <w:rPr>
          <w:sz w:val="22"/>
          <w:szCs w:val="22"/>
        </w:rPr>
        <w:t xml:space="preserve">, </w:t>
      </w:r>
      <w:hyperlink w:anchor="j96zu0jiue4a">
        <w:r>
          <w:rPr>
            <w:color w:val="1155CC"/>
            <w:sz w:val="22"/>
            <w:szCs w:val="22"/>
            <w:u w:val="single"/>
          </w:rPr>
          <w:t>5.4.6</w:t>
        </w:r>
      </w:hyperlink>
    </w:p>
    <w:p w14:paraId="64C4C54B" w14:textId="77777777" w:rsidR="00001BF7" w:rsidRDefault="00115F48">
      <w:pPr>
        <w:spacing w:after="0" w:line="276" w:lineRule="auto"/>
        <w:ind w:left="1440"/>
        <w:rPr>
          <w:sz w:val="22"/>
          <w:szCs w:val="22"/>
        </w:rPr>
      </w:pPr>
      <w:r>
        <w:rPr>
          <w:sz w:val="22"/>
          <w:szCs w:val="22"/>
        </w:rPr>
        <w:t xml:space="preserve">Design Concerns from SRS: </w:t>
      </w:r>
      <w:hyperlink r:id="rId226" w:anchor="bookmark=id.28dt37m0dw5e">
        <w:r>
          <w:rPr>
            <w:color w:val="1155CC"/>
            <w:sz w:val="22"/>
            <w:szCs w:val="22"/>
            <w:u w:val="single"/>
          </w:rPr>
          <w:t>3.1.2.1.3</w:t>
        </w:r>
      </w:hyperlink>
      <w:r>
        <w:rPr>
          <w:sz w:val="22"/>
          <w:szCs w:val="22"/>
        </w:rPr>
        <w:t xml:space="preserve">, </w:t>
      </w:r>
      <w:hyperlink r:id="rId227" w:anchor="bookmark=id.6l8vtxy7dn4y">
        <w:r>
          <w:rPr>
            <w:color w:val="1155CC"/>
            <w:sz w:val="22"/>
            <w:szCs w:val="22"/>
            <w:u w:val="single"/>
          </w:rPr>
          <w:t>3.4.1</w:t>
        </w:r>
      </w:hyperlink>
      <w:r>
        <w:rPr>
          <w:sz w:val="22"/>
          <w:szCs w:val="22"/>
        </w:rPr>
        <w:t xml:space="preserve">, </w:t>
      </w:r>
      <w:hyperlink r:id="rId228" w:anchor="bookmark=id.r601wdqhub5y">
        <w:r>
          <w:rPr>
            <w:color w:val="1155CC"/>
            <w:sz w:val="22"/>
            <w:szCs w:val="22"/>
            <w:u w:val="single"/>
          </w:rPr>
          <w:t>3.2.1</w:t>
        </w:r>
      </w:hyperlink>
      <w:r>
        <w:rPr>
          <w:sz w:val="22"/>
          <w:szCs w:val="22"/>
        </w:rPr>
        <w:t xml:space="preserve">, </w:t>
      </w:r>
      <w:hyperlink r:id="rId229" w:anchor="bookmark=id.rpm848d6lvmj">
        <w:r>
          <w:rPr>
            <w:color w:val="1155CC"/>
            <w:sz w:val="22"/>
            <w:szCs w:val="22"/>
            <w:u w:val="single"/>
          </w:rPr>
          <w:t>4.6.4</w:t>
        </w:r>
      </w:hyperlink>
    </w:p>
    <w:p w14:paraId="6BD1B33F" w14:textId="77777777" w:rsidR="00001BF7" w:rsidRDefault="00115F48">
      <w:pPr>
        <w:spacing w:after="0" w:line="276" w:lineRule="auto"/>
        <w:ind w:left="1440"/>
        <w:rPr>
          <w:sz w:val="22"/>
          <w:szCs w:val="22"/>
        </w:rPr>
      </w:pPr>
      <w:r>
        <w:rPr>
          <w:noProof/>
          <w:sz w:val="22"/>
          <w:szCs w:val="22"/>
        </w:rPr>
        <w:drawing>
          <wp:inline distT="114300" distB="114300" distL="114300" distR="114300" wp14:anchorId="054F5A71" wp14:editId="504D464A">
            <wp:extent cx="5943600" cy="1666875"/>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0"/>
                    <a:srcRect/>
                    <a:stretch>
                      <a:fillRect/>
                    </a:stretch>
                  </pic:blipFill>
                  <pic:spPr>
                    <a:xfrm>
                      <a:off x="0" y="0"/>
                      <a:ext cx="5943600" cy="1666875"/>
                    </a:xfrm>
                    <a:prstGeom prst="rect">
                      <a:avLst/>
                    </a:prstGeom>
                    <a:ln/>
                  </pic:spPr>
                </pic:pic>
              </a:graphicData>
            </a:graphic>
          </wp:inline>
        </w:drawing>
      </w:r>
    </w:p>
    <w:p w14:paraId="66D67264" w14:textId="77777777" w:rsidR="00001BF7" w:rsidRDefault="00115F48">
      <w:pPr>
        <w:spacing w:after="0" w:line="276" w:lineRule="auto"/>
        <w:ind w:left="1440"/>
        <w:jc w:val="center"/>
        <w:rPr>
          <w:sz w:val="22"/>
          <w:szCs w:val="22"/>
        </w:rPr>
      </w:pPr>
      <w:bookmarkStart w:id="269" w:name="xch5mhioz7fz" w:colFirst="0" w:colLast="0"/>
      <w:bookmarkEnd w:id="269"/>
      <w:r>
        <w:rPr>
          <w:sz w:val="22"/>
          <w:szCs w:val="22"/>
        </w:rPr>
        <w:t xml:space="preserve">Figure </w:t>
      </w:r>
      <w:proofErr w:type="gramStart"/>
      <w:r>
        <w:rPr>
          <w:sz w:val="22"/>
          <w:szCs w:val="22"/>
        </w:rPr>
        <w:t>5.5.2.1.3  Component</w:t>
      </w:r>
      <w:proofErr w:type="gramEnd"/>
      <w:r>
        <w:rPr>
          <w:sz w:val="22"/>
          <w:szCs w:val="22"/>
        </w:rPr>
        <w:t xml:space="preserve"> Diagram – Map API</w:t>
      </w:r>
    </w:p>
    <w:p w14:paraId="4BEF65EE" w14:textId="77777777" w:rsidR="00001BF7" w:rsidRDefault="00001BF7">
      <w:pPr>
        <w:spacing w:after="0" w:line="276" w:lineRule="auto"/>
        <w:ind w:left="1440"/>
        <w:jc w:val="center"/>
        <w:rPr>
          <w:sz w:val="22"/>
          <w:szCs w:val="22"/>
        </w:rPr>
      </w:pPr>
    </w:p>
    <w:p w14:paraId="3A26421D" w14:textId="77777777" w:rsidR="00001BF7" w:rsidRDefault="00115F48">
      <w:pPr>
        <w:pStyle w:val="Heading4"/>
        <w:spacing w:after="0"/>
        <w:ind w:left="1440"/>
        <w:rPr>
          <w:sz w:val="22"/>
          <w:szCs w:val="22"/>
        </w:rPr>
      </w:pPr>
      <w:bookmarkStart w:id="270" w:name="_d95o45n4gk6w" w:colFirst="0" w:colLast="0"/>
      <w:bookmarkEnd w:id="270"/>
      <w:r>
        <w:t xml:space="preserve">5.5.2.4 </w:t>
      </w:r>
      <w:proofErr w:type="spellStart"/>
      <w:r>
        <w:t>Trailru</w:t>
      </w:r>
      <w:proofErr w:type="spellEnd"/>
      <w:r>
        <w:t xml:space="preserve"> REST API</w:t>
      </w:r>
    </w:p>
    <w:p w14:paraId="68C32687" w14:textId="77777777" w:rsidR="00001BF7" w:rsidRDefault="00001BF7">
      <w:pPr>
        <w:spacing w:after="0" w:line="276" w:lineRule="auto"/>
        <w:ind w:left="0"/>
        <w:rPr>
          <w:sz w:val="22"/>
          <w:szCs w:val="22"/>
        </w:rPr>
      </w:pPr>
    </w:p>
    <w:tbl>
      <w:tblPr>
        <w:tblStyle w:val="affff8"/>
        <w:tblW w:w="934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495"/>
        <w:gridCol w:w="4755"/>
      </w:tblGrid>
      <w:tr w:rsidR="00001BF7" w14:paraId="65848A4A" w14:textId="77777777">
        <w:tc>
          <w:tcPr>
            <w:tcW w:w="1095" w:type="dxa"/>
            <w:shd w:val="clear" w:color="auto" w:fill="auto"/>
            <w:tcMar>
              <w:top w:w="100" w:type="dxa"/>
              <w:left w:w="100" w:type="dxa"/>
              <w:bottom w:w="100" w:type="dxa"/>
              <w:right w:w="100" w:type="dxa"/>
            </w:tcMar>
          </w:tcPr>
          <w:p w14:paraId="21A9FAA3" w14:textId="77777777" w:rsidR="00001BF7" w:rsidRDefault="00115F48">
            <w:pPr>
              <w:widowControl w:val="0"/>
              <w:spacing w:after="0" w:line="240" w:lineRule="auto"/>
              <w:ind w:left="0"/>
              <w:jc w:val="center"/>
              <w:rPr>
                <w:sz w:val="22"/>
                <w:szCs w:val="22"/>
              </w:rPr>
            </w:pPr>
            <w:r>
              <w:rPr>
                <w:sz w:val="22"/>
                <w:szCs w:val="22"/>
              </w:rPr>
              <w:t>Type</w:t>
            </w:r>
          </w:p>
        </w:tc>
        <w:tc>
          <w:tcPr>
            <w:tcW w:w="3495" w:type="dxa"/>
            <w:shd w:val="clear" w:color="auto" w:fill="auto"/>
            <w:tcMar>
              <w:top w:w="100" w:type="dxa"/>
              <w:left w:w="100" w:type="dxa"/>
              <w:bottom w:w="100" w:type="dxa"/>
              <w:right w:w="100" w:type="dxa"/>
            </w:tcMar>
          </w:tcPr>
          <w:p w14:paraId="110100C8" w14:textId="77777777" w:rsidR="00001BF7" w:rsidRDefault="00115F48">
            <w:pPr>
              <w:widowControl w:val="0"/>
              <w:spacing w:after="0" w:line="240" w:lineRule="auto"/>
              <w:ind w:left="0"/>
              <w:jc w:val="center"/>
              <w:rPr>
                <w:sz w:val="22"/>
                <w:szCs w:val="22"/>
              </w:rPr>
            </w:pPr>
            <w:r>
              <w:rPr>
                <w:sz w:val="22"/>
                <w:szCs w:val="22"/>
              </w:rPr>
              <w:t>Purpose</w:t>
            </w:r>
          </w:p>
        </w:tc>
        <w:tc>
          <w:tcPr>
            <w:tcW w:w="4755" w:type="dxa"/>
            <w:shd w:val="clear" w:color="auto" w:fill="auto"/>
            <w:tcMar>
              <w:top w:w="100" w:type="dxa"/>
              <w:left w:w="100" w:type="dxa"/>
              <w:bottom w:w="100" w:type="dxa"/>
              <w:right w:w="100" w:type="dxa"/>
            </w:tcMar>
          </w:tcPr>
          <w:p w14:paraId="6E87A9A8" w14:textId="77777777" w:rsidR="00001BF7" w:rsidRDefault="00115F48">
            <w:pPr>
              <w:widowControl w:val="0"/>
              <w:spacing w:after="0" w:line="240" w:lineRule="auto"/>
              <w:ind w:left="0"/>
              <w:jc w:val="center"/>
              <w:rPr>
                <w:sz w:val="22"/>
                <w:szCs w:val="22"/>
              </w:rPr>
            </w:pPr>
            <w:r>
              <w:rPr>
                <w:sz w:val="22"/>
                <w:szCs w:val="22"/>
              </w:rPr>
              <w:t>Desc</w:t>
            </w:r>
            <w:r>
              <w:rPr>
                <w:sz w:val="22"/>
                <w:szCs w:val="22"/>
              </w:rPr>
              <w:t>ription</w:t>
            </w:r>
          </w:p>
        </w:tc>
      </w:tr>
      <w:tr w:rsidR="00001BF7" w14:paraId="2298F8C6" w14:textId="77777777">
        <w:tc>
          <w:tcPr>
            <w:tcW w:w="1095" w:type="dxa"/>
            <w:shd w:val="clear" w:color="auto" w:fill="auto"/>
            <w:tcMar>
              <w:top w:w="100" w:type="dxa"/>
              <w:left w:w="100" w:type="dxa"/>
              <w:bottom w:w="100" w:type="dxa"/>
              <w:right w:w="100" w:type="dxa"/>
            </w:tcMar>
          </w:tcPr>
          <w:p w14:paraId="28BA2741" w14:textId="77777777" w:rsidR="00001BF7" w:rsidRDefault="00115F48">
            <w:pPr>
              <w:widowControl w:val="0"/>
              <w:spacing w:after="0" w:line="240" w:lineRule="auto"/>
              <w:ind w:left="0"/>
              <w:rPr>
                <w:sz w:val="22"/>
                <w:szCs w:val="22"/>
              </w:rPr>
            </w:pPr>
            <w:r>
              <w:rPr>
                <w:sz w:val="22"/>
                <w:szCs w:val="22"/>
              </w:rPr>
              <w:t>API</w:t>
            </w:r>
          </w:p>
        </w:tc>
        <w:tc>
          <w:tcPr>
            <w:tcW w:w="3495" w:type="dxa"/>
            <w:shd w:val="clear" w:color="auto" w:fill="auto"/>
            <w:tcMar>
              <w:top w:w="100" w:type="dxa"/>
              <w:left w:w="100" w:type="dxa"/>
              <w:bottom w:w="100" w:type="dxa"/>
              <w:right w:w="100" w:type="dxa"/>
            </w:tcMar>
          </w:tcPr>
          <w:p w14:paraId="0880B173" w14:textId="77777777" w:rsidR="00001BF7" w:rsidRDefault="00115F48">
            <w:pPr>
              <w:spacing w:after="0" w:line="276" w:lineRule="auto"/>
              <w:ind w:left="0"/>
              <w:rPr>
                <w:sz w:val="22"/>
                <w:szCs w:val="22"/>
              </w:rPr>
            </w:pPr>
            <w:r>
              <w:rPr>
                <w:sz w:val="22"/>
                <w:szCs w:val="22"/>
              </w:rPr>
              <w:t>Provide the user with the ability to save and receive data within the application.</w:t>
            </w:r>
          </w:p>
        </w:tc>
        <w:tc>
          <w:tcPr>
            <w:tcW w:w="4755" w:type="dxa"/>
            <w:shd w:val="clear" w:color="auto" w:fill="auto"/>
            <w:tcMar>
              <w:top w:w="100" w:type="dxa"/>
              <w:left w:w="100" w:type="dxa"/>
              <w:bottom w:w="100" w:type="dxa"/>
              <w:right w:w="100" w:type="dxa"/>
            </w:tcMar>
          </w:tcPr>
          <w:p w14:paraId="4C242B2B" w14:textId="77777777" w:rsidR="00001BF7" w:rsidRDefault="00115F48">
            <w:pPr>
              <w:spacing w:after="0" w:line="276" w:lineRule="auto"/>
              <w:ind w:left="0"/>
              <w:rPr>
                <w:sz w:val="22"/>
                <w:szCs w:val="22"/>
              </w:rPr>
            </w:pPr>
            <w:r>
              <w:rPr>
                <w:sz w:val="22"/>
                <w:szCs w:val="22"/>
              </w:rPr>
              <w:t xml:space="preserve">For </w:t>
            </w:r>
            <w:proofErr w:type="spellStart"/>
            <w:r>
              <w:rPr>
                <w:sz w:val="22"/>
                <w:szCs w:val="22"/>
              </w:rPr>
              <w:t>Trailru</w:t>
            </w:r>
            <w:proofErr w:type="spellEnd"/>
            <w:r>
              <w:rPr>
                <w:sz w:val="22"/>
                <w:szCs w:val="22"/>
              </w:rPr>
              <w:t xml:space="preserve"> to enable the user to save and receive data within the application, the use of internal APIs will be used.</w:t>
            </w:r>
          </w:p>
        </w:tc>
      </w:tr>
    </w:tbl>
    <w:p w14:paraId="618C89D6" w14:textId="77777777" w:rsidR="00001BF7" w:rsidRDefault="00001BF7">
      <w:pPr>
        <w:spacing w:after="0" w:line="276" w:lineRule="auto"/>
        <w:ind w:left="0"/>
        <w:rPr>
          <w:sz w:val="22"/>
          <w:szCs w:val="22"/>
        </w:rPr>
      </w:pPr>
    </w:p>
    <w:p w14:paraId="6790C2A3" w14:textId="77777777" w:rsidR="00001BF7" w:rsidRDefault="00115F48">
      <w:pPr>
        <w:spacing w:after="0" w:line="276" w:lineRule="auto"/>
        <w:ind w:left="1440"/>
        <w:rPr>
          <w:sz w:val="22"/>
          <w:szCs w:val="22"/>
        </w:rPr>
      </w:pPr>
      <w:r>
        <w:rPr>
          <w:sz w:val="22"/>
          <w:szCs w:val="22"/>
        </w:rPr>
        <w:lastRenderedPageBreak/>
        <w:t xml:space="preserve">Related SDD Sections: </w:t>
      </w:r>
      <w:hyperlink w:anchor="po6taq4qglxp">
        <w:r>
          <w:rPr>
            <w:color w:val="1155CC"/>
            <w:sz w:val="22"/>
            <w:szCs w:val="22"/>
            <w:u w:val="single"/>
          </w:rPr>
          <w:t>5.2.2</w:t>
        </w:r>
      </w:hyperlink>
      <w:r>
        <w:rPr>
          <w:sz w:val="22"/>
          <w:szCs w:val="22"/>
        </w:rPr>
        <w:t xml:space="preserve">, </w:t>
      </w:r>
      <w:hyperlink w:anchor="qh562llyx5hp">
        <w:r>
          <w:rPr>
            <w:color w:val="1155CC"/>
            <w:sz w:val="22"/>
            <w:szCs w:val="22"/>
            <w:u w:val="single"/>
          </w:rPr>
          <w:t>5.2.4</w:t>
        </w:r>
      </w:hyperlink>
      <w:r>
        <w:rPr>
          <w:sz w:val="22"/>
          <w:szCs w:val="22"/>
        </w:rPr>
        <w:t xml:space="preserve">, </w:t>
      </w:r>
      <w:hyperlink w:anchor="6ktzsx7bora6">
        <w:r>
          <w:rPr>
            <w:color w:val="1155CC"/>
            <w:sz w:val="22"/>
            <w:szCs w:val="22"/>
            <w:u w:val="single"/>
          </w:rPr>
          <w:t>5.2.8</w:t>
        </w:r>
      </w:hyperlink>
      <w:r>
        <w:rPr>
          <w:sz w:val="22"/>
          <w:szCs w:val="22"/>
        </w:rPr>
        <w:t xml:space="preserve">, </w:t>
      </w:r>
      <w:hyperlink w:anchor="g4m80hjz9si4">
        <w:r>
          <w:rPr>
            <w:color w:val="1155CC"/>
            <w:sz w:val="22"/>
            <w:szCs w:val="22"/>
            <w:u w:val="single"/>
          </w:rPr>
          <w:t>5.2.9</w:t>
        </w:r>
      </w:hyperlink>
      <w:r>
        <w:rPr>
          <w:sz w:val="22"/>
          <w:szCs w:val="22"/>
        </w:rPr>
        <w:t xml:space="preserve">, </w:t>
      </w:r>
      <w:hyperlink w:anchor="92z0rqenox8v">
        <w:r>
          <w:rPr>
            <w:color w:val="1155CC"/>
            <w:sz w:val="22"/>
            <w:szCs w:val="22"/>
            <w:u w:val="single"/>
          </w:rPr>
          <w:t>5.2.17</w:t>
        </w:r>
      </w:hyperlink>
      <w:r>
        <w:rPr>
          <w:sz w:val="22"/>
          <w:szCs w:val="22"/>
        </w:rPr>
        <w:t xml:space="preserve">, </w:t>
      </w:r>
      <w:hyperlink w:anchor="prxt3lhkdizq">
        <w:r>
          <w:rPr>
            <w:color w:val="1155CC"/>
            <w:sz w:val="22"/>
            <w:szCs w:val="22"/>
            <w:u w:val="single"/>
          </w:rPr>
          <w:t>5.2.18</w:t>
        </w:r>
      </w:hyperlink>
      <w:r>
        <w:rPr>
          <w:sz w:val="22"/>
          <w:szCs w:val="22"/>
        </w:rPr>
        <w:t xml:space="preserve">, </w:t>
      </w:r>
      <w:hyperlink w:anchor="g0vzzustxxxz">
        <w:r>
          <w:rPr>
            <w:color w:val="1155CC"/>
            <w:sz w:val="22"/>
            <w:szCs w:val="22"/>
            <w:u w:val="single"/>
          </w:rPr>
          <w:t>5.4.1</w:t>
        </w:r>
      </w:hyperlink>
      <w:r>
        <w:rPr>
          <w:sz w:val="22"/>
          <w:szCs w:val="22"/>
        </w:rPr>
        <w:t xml:space="preserve">, </w:t>
      </w:r>
      <w:hyperlink w:anchor="beq5fk4zxhzn">
        <w:r>
          <w:rPr>
            <w:color w:val="1155CC"/>
            <w:sz w:val="22"/>
            <w:szCs w:val="22"/>
            <w:u w:val="single"/>
          </w:rPr>
          <w:t>5.4.2</w:t>
        </w:r>
      </w:hyperlink>
      <w:r>
        <w:rPr>
          <w:sz w:val="22"/>
          <w:szCs w:val="22"/>
        </w:rPr>
        <w:t xml:space="preserve">, </w:t>
      </w:r>
      <w:hyperlink w:anchor="ufkpzw4r9oxd">
        <w:r>
          <w:rPr>
            <w:color w:val="1155CC"/>
            <w:sz w:val="22"/>
            <w:szCs w:val="22"/>
            <w:u w:val="single"/>
          </w:rPr>
          <w:t>5.4.3</w:t>
        </w:r>
      </w:hyperlink>
      <w:r>
        <w:rPr>
          <w:sz w:val="22"/>
          <w:szCs w:val="22"/>
        </w:rPr>
        <w:t xml:space="preserve">, </w:t>
      </w:r>
      <w:hyperlink w:anchor="4hopuznzhcxz">
        <w:r>
          <w:rPr>
            <w:color w:val="1155CC"/>
            <w:sz w:val="22"/>
            <w:szCs w:val="22"/>
            <w:u w:val="single"/>
          </w:rPr>
          <w:t>5.4.4</w:t>
        </w:r>
      </w:hyperlink>
    </w:p>
    <w:p w14:paraId="3787D6A2" w14:textId="77777777" w:rsidR="00001BF7" w:rsidRDefault="00115F48">
      <w:pPr>
        <w:spacing w:after="0" w:line="276" w:lineRule="auto"/>
        <w:ind w:left="1440"/>
        <w:rPr>
          <w:sz w:val="22"/>
          <w:szCs w:val="22"/>
        </w:rPr>
      </w:pPr>
      <w:r>
        <w:rPr>
          <w:sz w:val="22"/>
          <w:szCs w:val="22"/>
        </w:rPr>
        <w:t xml:space="preserve">Design Concerns from SRS: </w:t>
      </w:r>
      <w:hyperlink r:id="rId231" w:anchor="bookmark=id.totjl9a1667i">
        <w:r>
          <w:rPr>
            <w:color w:val="1155CC"/>
            <w:sz w:val="22"/>
            <w:szCs w:val="22"/>
            <w:u w:val="single"/>
          </w:rPr>
          <w:t>3.1.2.1.4</w:t>
        </w:r>
      </w:hyperlink>
      <w:r>
        <w:rPr>
          <w:sz w:val="22"/>
          <w:szCs w:val="22"/>
        </w:rPr>
        <w:t xml:space="preserve">, </w:t>
      </w:r>
      <w:hyperlink r:id="rId232" w:anchor="bookmark=id.3ly7bpmybxdi">
        <w:r>
          <w:rPr>
            <w:color w:val="1155CC"/>
            <w:sz w:val="22"/>
            <w:szCs w:val="22"/>
            <w:u w:val="single"/>
          </w:rPr>
          <w:t>3.4.5</w:t>
        </w:r>
      </w:hyperlink>
      <w:r>
        <w:rPr>
          <w:sz w:val="22"/>
          <w:szCs w:val="22"/>
        </w:rPr>
        <w:t xml:space="preserve">, </w:t>
      </w:r>
      <w:hyperlink r:id="rId233" w:anchor="bookmark=id.ylc18pkz9rh2">
        <w:r>
          <w:rPr>
            <w:color w:val="1155CC"/>
            <w:sz w:val="22"/>
            <w:szCs w:val="22"/>
            <w:u w:val="single"/>
          </w:rPr>
          <w:t>3.2.6</w:t>
        </w:r>
      </w:hyperlink>
      <w:r>
        <w:rPr>
          <w:sz w:val="22"/>
          <w:szCs w:val="22"/>
        </w:rPr>
        <w:t xml:space="preserve">, </w:t>
      </w:r>
      <w:hyperlink r:id="rId234" w:anchor="bookmark=id.kl8zibcuw1gc">
        <w:r>
          <w:rPr>
            <w:color w:val="1155CC"/>
            <w:sz w:val="22"/>
            <w:szCs w:val="22"/>
            <w:u w:val="single"/>
          </w:rPr>
          <w:t>4.5.1</w:t>
        </w:r>
      </w:hyperlink>
    </w:p>
    <w:p w14:paraId="7141E282" w14:textId="77777777" w:rsidR="00001BF7" w:rsidRDefault="00001BF7">
      <w:pPr>
        <w:spacing w:after="0" w:line="276" w:lineRule="auto"/>
        <w:ind w:left="1440"/>
        <w:rPr>
          <w:sz w:val="22"/>
          <w:szCs w:val="22"/>
        </w:rPr>
      </w:pPr>
    </w:p>
    <w:p w14:paraId="079B9761" w14:textId="77777777" w:rsidR="00001BF7" w:rsidRDefault="00115F48">
      <w:pPr>
        <w:spacing w:after="0" w:line="276" w:lineRule="auto"/>
        <w:ind w:left="1440"/>
        <w:rPr>
          <w:sz w:val="22"/>
          <w:szCs w:val="22"/>
        </w:rPr>
      </w:pPr>
      <w:r>
        <w:rPr>
          <w:noProof/>
          <w:sz w:val="22"/>
          <w:szCs w:val="22"/>
        </w:rPr>
        <w:drawing>
          <wp:inline distT="114300" distB="114300" distL="114300" distR="114300" wp14:anchorId="3F8E6949" wp14:editId="5569FEA5">
            <wp:extent cx="5943600" cy="176212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5"/>
                    <a:srcRect/>
                    <a:stretch>
                      <a:fillRect/>
                    </a:stretch>
                  </pic:blipFill>
                  <pic:spPr>
                    <a:xfrm>
                      <a:off x="0" y="0"/>
                      <a:ext cx="5943600" cy="1762125"/>
                    </a:xfrm>
                    <a:prstGeom prst="rect">
                      <a:avLst/>
                    </a:prstGeom>
                    <a:ln/>
                  </pic:spPr>
                </pic:pic>
              </a:graphicData>
            </a:graphic>
          </wp:inline>
        </w:drawing>
      </w:r>
    </w:p>
    <w:p w14:paraId="770B2B58" w14:textId="77777777" w:rsidR="00001BF7" w:rsidRDefault="00115F48">
      <w:pPr>
        <w:spacing w:after="0" w:line="276" w:lineRule="auto"/>
        <w:ind w:left="1440"/>
        <w:jc w:val="center"/>
        <w:rPr>
          <w:sz w:val="22"/>
          <w:szCs w:val="22"/>
        </w:rPr>
      </w:pPr>
      <w:bookmarkStart w:id="271" w:name="cisba9f94tby" w:colFirst="0" w:colLast="0"/>
      <w:bookmarkEnd w:id="271"/>
      <w:r>
        <w:rPr>
          <w:sz w:val="22"/>
          <w:szCs w:val="22"/>
        </w:rPr>
        <w:t xml:space="preserve">Figure </w:t>
      </w:r>
      <w:proofErr w:type="gramStart"/>
      <w:r>
        <w:rPr>
          <w:sz w:val="22"/>
          <w:szCs w:val="22"/>
        </w:rPr>
        <w:t>5.5.2.1.4  Component</w:t>
      </w:r>
      <w:proofErr w:type="gramEnd"/>
      <w:r>
        <w:rPr>
          <w:sz w:val="22"/>
          <w:szCs w:val="22"/>
        </w:rPr>
        <w:t xml:space="preserve"> Diagram – </w:t>
      </w:r>
      <w:proofErr w:type="spellStart"/>
      <w:r>
        <w:rPr>
          <w:sz w:val="22"/>
          <w:szCs w:val="22"/>
        </w:rPr>
        <w:t>Trailru</w:t>
      </w:r>
      <w:proofErr w:type="spellEnd"/>
      <w:r>
        <w:rPr>
          <w:sz w:val="22"/>
          <w:szCs w:val="22"/>
        </w:rPr>
        <w:t xml:space="preserve"> API</w:t>
      </w:r>
    </w:p>
    <w:p w14:paraId="028AB746" w14:textId="77777777" w:rsidR="00001BF7" w:rsidRDefault="00001BF7">
      <w:pPr>
        <w:spacing w:after="0" w:line="276" w:lineRule="auto"/>
        <w:ind w:left="1440"/>
        <w:jc w:val="center"/>
        <w:rPr>
          <w:sz w:val="22"/>
          <w:szCs w:val="22"/>
        </w:rPr>
      </w:pPr>
    </w:p>
    <w:p w14:paraId="1EA5A5EA" w14:textId="77777777" w:rsidR="00001BF7" w:rsidRDefault="00115F48">
      <w:pPr>
        <w:pStyle w:val="Heading4"/>
        <w:spacing w:after="0"/>
        <w:ind w:left="1440"/>
        <w:rPr>
          <w:sz w:val="22"/>
          <w:szCs w:val="22"/>
        </w:rPr>
      </w:pPr>
      <w:bookmarkStart w:id="272" w:name="_704vcgm8gmlh" w:colFirst="0" w:colLast="0"/>
      <w:bookmarkEnd w:id="272"/>
      <w:r>
        <w:t>5.5.2.5 Local Businesses API</w:t>
      </w:r>
    </w:p>
    <w:p w14:paraId="53DABF4D" w14:textId="77777777" w:rsidR="00001BF7" w:rsidRDefault="00001BF7">
      <w:pPr>
        <w:spacing w:after="0" w:line="276" w:lineRule="auto"/>
        <w:ind w:left="0"/>
        <w:rPr>
          <w:sz w:val="22"/>
          <w:szCs w:val="22"/>
        </w:rPr>
      </w:pPr>
    </w:p>
    <w:tbl>
      <w:tblPr>
        <w:tblStyle w:val="affff9"/>
        <w:tblW w:w="934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495"/>
        <w:gridCol w:w="4755"/>
      </w:tblGrid>
      <w:tr w:rsidR="00001BF7" w14:paraId="7B39C084" w14:textId="77777777">
        <w:tc>
          <w:tcPr>
            <w:tcW w:w="1095" w:type="dxa"/>
            <w:shd w:val="clear" w:color="auto" w:fill="auto"/>
            <w:tcMar>
              <w:top w:w="100" w:type="dxa"/>
              <w:left w:w="100" w:type="dxa"/>
              <w:bottom w:w="100" w:type="dxa"/>
              <w:right w:w="100" w:type="dxa"/>
            </w:tcMar>
          </w:tcPr>
          <w:p w14:paraId="09E9CDC9" w14:textId="77777777" w:rsidR="00001BF7" w:rsidRDefault="00115F48">
            <w:pPr>
              <w:widowControl w:val="0"/>
              <w:spacing w:after="0" w:line="240" w:lineRule="auto"/>
              <w:ind w:left="0"/>
              <w:jc w:val="center"/>
              <w:rPr>
                <w:sz w:val="22"/>
                <w:szCs w:val="22"/>
              </w:rPr>
            </w:pPr>
            <w:r>
              <w:rPr>
                <w:sz w:val="22"/>
                <w:szCs w:val="22"/>
              </w:rPr>
              <w:t>Type</w:t>
            </w:r>
          </w:p>
        </w:tc>
        <w:tc>
          <w:tcPr>
            <w:tcW w:w="3495" w:type="dxa"/>
            <w:shd w:val="clear" w:color="auto" w:fill="auto"/>
            <w:tcMar>
              <w:top w:w="100" w:type="dxa"/>
              <w:left w:w="100" w:type="dxa"/>
              <w:bottom w:w="100" w:type="dxa"/>
              <w:right w:w="100" w:type="dxa"/>
            </w:tcMar>
          </w:tcPr>
          <w:p w14:paraId="69883F34" w14:textId="77777777" w:rsidR="00001BF7" w:rsidRDefault="00115F48">
            <w:pPr>
              <w:widowControl w:val="0"/>
              <w:spacing w:after="0" w:line="240" w:lineRule="auto"/>
              <w:ind w:left="0"/>
              <w:jc w:val="center"/>
              <w:rPr>
                <w:sz w:val="22"/>
                <w:szCs w:val="22"/>
              </w:rPr>
            </w:pPr>
            <w:r>
              <w:rPr>
                <w:sz w:val="22"/>
                <w:szCs w:val="22"/>
              </w:rPr>
              <w:t>Purpose</w:t>
            </w:r>
          </w:p>
        </w:tc>
        <w:tc>
          <w:tcPr>
            <w:tcW w:w="4755" w:type="dxa"/>
            <w:shd w:val="clear" w:color="auto" w:fill="auto"/>
            <w:tcMar>
              <w:top w:w="100" w:type="dxa"/>
              <w:left w:w="100" w:type="dxa"/>
              <w:bottom w:w="100" w:type="dxa"/>
              <w:right w:w="100" w:type="dxa"/>
            </w:tcMar>
          </w:tcPr>
          <w:p w14:paraId="2AEDAE05" w14:textId="77777777" w:rsidR="00001BF7" w:rsidRDefault="00115F48">
            <w:pPr>
              <w:widowControl w:val="0"/>
              <w:spacing w:after="0" w:line="240" w:lineRule="auto"/>
              <w:ind w:left="0"/>
              <w:jc w:val="center"/>
              <w:rPr>
                <w:sz w:val="22"/>
                <w:szCs w:val="22"/>
              </w:rPr>
            </w:pPr>
            <w:r>
              <w:rPr>
                <w:sz w:val="22"/>
                <w:szCs w:val="22"/>
              </w:rPr>
              <w:t>Description</w:t>
            </w:r>
          </w:p>
        </w:tc>
      </w:tr>
      <w:tr w:rsidR="00001BF7" w14:paraId="4B2C5E43" w14:textId="77777777">
        <w:tc>
          <w:tcPr>
            <w:tcW w:w="1095" w:type="dxa"/>
            <w:shd w:val="clear" w:color="auto" w:fill="auto"/>
            <w:tcMar>
              <w:top w:w="100" w:type="dxa"/>
              <w:left w:w="100" w:type="dxa"/>
              <w:bottom w:w="100" w:type="dxa"/>
              <w:right w:w="100" w:type="dxa"/>
            </w:tcMar>
          </w:tcPr>
          <w:p w14:paraId="719B8BD3" w14:textId="77777777" w:rsidR="00001BF7" w:rsidRDefault="00115F48">
            <w:pPr>
              <w:widowControl w:val="0"/>
              <w:spacing w:after="0" w:line="240" w:lineRule="auto"/>
              <w:ind w:left="0"/>
              <w:rPr>
                <w:sz w:val="22"/>
                <w:szCs w:val="22"/>
              </w:rPr>
            </w:pPr>
            <w:r>
              <w:rPr>
                <w:sz w:val="22"/>
                <w:szCs w:val="22"/>
              </w:rPr>
              <w:t>API</w:t>
            </w:r>
          </w:p>
        </w:tc>
        <w:tc>
          <w:tcPr>
            <w:tcW w:w="3495" w:type="dxa"/>
            <w:shd w:val="clear" w:color="auto" w:fill="auto"/>
            <w:tcMar>
              <w:top w:w="100" w:type="dxa"/>
              <w:left w:w="100" w:type="dxa"/>
              <w:bottom w:w="100" w:type="dxa"/>
              <w:right w:w="100" w:type="dxa"/>
            </w:tcMar>
          </w:tcPr>
          <w:p w14:paraId="775011DD" w14:textId="77777777" w:rsidR="00001BF7" w:rsidRDefault="00115F48">
            <w:pPr>
              <w:spacing w:after="0" w:line="276" w:lineRule="auto"/>
              <w:ind w:left="0"/>
              <w:rPr>
                <w:sz w:val="22"/>
                <w:szCs w:val="22"/>
              </w:rPr>
            </w:pPr>
            <w:r>
              <w:rPr>
                <w:sz w:val="22"/>
                <w:szCs w:val="22"/>
              </w:rPr>
              <w:t>Provides the user with a list of nearby businesses they can visit to get the supplies they will need for their hike.</w:t>
            </w:r>
          </w:p>
        </w:tc>
        <w:tc>
          <w:tcPr>
            <w:tcW w:w="4755" w:type="dxa"/>
            <w:shd w:val="clear" w:color="auto" w:fill="auto"/>
            <w:tcMar>
              <w:top w:w="100" w:type="dxa"/>
              <w:left w:w="100" w:type="dxa"/>
              <w:bottom w:w="100" w:type="dxa"/>
              <w:right w:w="100" w:type="dxa"/>
            </w:tcMar>
          </w:tcPr>
          <w:p w14:paraId="55CA40FF" w14:textId="77777777" w:rsidR="00001BF7" w:rsidRDefault="00115F48">
            <w:pPr>
              <w:spacing w:after="0" w:line="276" w:lineRule="auto"/>
              <w:ind w:left="0"/>
              <w:rPr>
                <w:sz w:val="22"/>
                <w:szCs w:val="22"/>
              </w:rPr>
            </w:pPr>
            <w:r>
              <w:rPr>
                <w:sz w:val="22"/>
                <w:szCs w:val="22"/>
              </w:rPr>
              <w:t xml:space="preserve">For </w:t>
            </w:r>
            <w:proofErr w:type="spellStart"/>
            <w:r>
              <w:rPr>
                <w:sz w:val="22"/>
                <w:szCs w:val="22"/>
              </w:rPr>
              <w:t>Trailru</w:t>
            </w:r>
            <w:proofErr w:type="spellEnd"/>
            <w:r>
              <w:rPr>
                <w:sz w:val="22"/>
                <w:szCs w:val="22"/>
              </w:rPr>
              <w:t xml:space="preserve"> to generate a list of all the nearby businesses that will benefit the user, the application will need to use the </w:t>
            </w:r>
            <w:proofErr w:type="gramStart"/>
            <w:r>
              <w:rPr>
                <w:sz w:val="22"/>
                <w:szCs w:val="22"/>
              </w:rPr>
              <w:t>API’s</w:t>
            </w:r>
            <w:proofErr w:type="gramEnd"/>
            <w:r>
              <w:rPr>
                <w:sz w:val="22"/>
                <w:szCs w:val="22"/>
              </w:rPr>
              <w:t xml:space="preserve"> from the</w:t>
            </w:r>
            <w:r>
              <w:rPr>
                <w:sz w:val="22"/>
                <w:szCs w:val="22"/>
              </w:rPr>
              <w:t>se businesses. Specifically, API’s that identify the type of supplies are sold and where that business is in relation to the user. Meaning, that the use of the Google Maps API will also be needed.</w:t>
            </w:r>
          </w:p>
        </w:tc>
      </w:tr>
    </w:tbl>
    <w:p w14:paraId="00291233" w14:textId="77777777" w:rsidR="00001BF7" w:rsidRDefault="00001BF7">
      <w:pPr>
        <w:spacing w:after="0" w:line="276" w:lineRule="auto"/>
        <w:ind w:left="0"/>
        <w:rPr>
          <w:sz w:val="22"/>
          <w:szCs w:val="22"/>
        </w:rPr>
      </w:pPr>
    </w:p>
    <w:p w14:paraId="42ABEA8C" w14:textId="77777777" w:rsidR="00001BF7" w:rsidRDefault="00115F48">
      <w:pPr>
        <w:spacing w:after="0" w:line="276" w:lineRule="auto"/>
        <w:ind w:firstLine="1440"/>
        <w:rPr>
          <w:sz w:val="22"/>
          <w:szCs w:val="22"/>
        </w:rPr>
      </w:pPr>
      <w:r>
        <w:rPr>
          <w:sz w:val="22"/>
          <w:szCs w:val="22"/>
        </w:rPr>
        <w:t xml:space="preserve">Related SDD Sections: </w:t>
      </w:r>
      <w:hyperlink w:anchor="hu9wk65fw59a">
        <w:r>
          <w:rPr>
            <w:color w:val="1155CC"/>
            <w:sz w:val="22"/>
            <w:szCs w:val="22"/>
            <w:u w:val="single"/>
          </w:rPr>
          <w:t>5.2.25</w:t>
        </w:r>
      </w:hyperlink>
      <w:r>
        <w:rPr>
          <w:sz w:val="22"/>
          <w:szCs w:val="22"/>
        </w:rPr>
        <w:t xml:space="preserve">, </w:t>
      </w:r>
      <w:hyperlink w:anchor="u7mi2g2mmmsk">
        <w:r>
          <w:rPr>
            <w:color w:val="1155CC"/>
            <w:sz w:val="22"/>
            <w:szCs w:val="22"/>
            <w:u w:val="single"/>
          </w:rPr>
          <w:t>5.4.5</w:t>
        </w:r>
      </w:hyperlink>
      <w:r>
        <w:rPr>
          <w:sz w:val="22"/>
          <w:szCs w:val="22"/>
        </w:rPr>
        <w:t xml:space="preserve">, </w:t>
      </w:r>
      <w:hyperlink w:anchor="j96zu0jiue4a">
        <w:r>
          <w:rPr>
            <w:color w:val="1155CC"/>
            <w:sz w:val="22"/>
            <w:szCs w:val="22"/>
            <w:u w:val="single"/>
          </w:rPr>
          <w:t>5.4.6</w:t>
        </w:r>
      </w:hyperlink>
      <w:r>
        <w:rPr>
          <w:sz w:val="22"/>
          <w:szCs w:val="22"/>
        </w:rPr>
        <w:t xml:space="preserve">   </w:t>
      </w:r>
    </w:p>
    <w:p w14:paraId="5851C34B" w14:textId="77777777" w:rsidR="00001BF7" w:rsidRDefault="00115F48">
      <w:pPr>
        <w:spacing w:after="0" w:line="276" w:lineRule="auto"/>
        <w:ind w:left="1440"/>
        <w:rPr>
          <w:sz w:val="22"/>
          <w:szCs w:val="22"/>
        </w:rPr>
      </w:pPr>
      <w:r>
        <w:rPr>
          <w:sz w:val="22"/>
          <w:szCs w:val="22"/>
        </w:rPr>
        <w:t xml:space="preserve">Design Concerns from SRS: </w:t>
      </w:r>
      <w:hyperlink r:id="rId236" w:anchor="bookmark=id.9296wqn5x249">
        <w:r>
          <w:rPr>
            <w:color w:val="1155CC"/>
            <w:sz w:val="22"/>
            <w:szCs w:val="22"/>
            <w:u w:val="single"/>
          </w:rPr>
          <w:t>3.</w:t>
        </w:r>
        <w:r>
          <w:rPr>
            <w:color w:val="1155CC"/>
            <w:sz w:val="22"/>
            <w:szCs w:val="22"/>
            <w:u w:val="single"/>
          </w:rPr>
          <w:t>1.2.1.3</w:t>
        </w:r>
      </w:hyperlink>
      <w:r>
        <w:rPr>
          <w:sz w:val="22"/>
          <w:szCs w:val="22"/>
        </w:rPr>
        <w:t xml:space="preserve">, </w:t>
      </w:r>
      <w:hyperlink r:id="rId237" w:anchor="bookmark=id.9296wqn5x249">
        <w:r>
          <w:rPr>
            <w:color w:val="1155CC"/>
            <w:sz w:val="22"/>
            <w:szCs w:val="22"/>
            <w:u w:val="single"/>
          </w:rPr>
          <w:t>3.1.2.1.5</w:t>
        </w:r>
      </w:hyperlink>
      <w:r>
        <w:rPr>
          <w:sz w:val="22"/>
          <w:szCs w:val="22"/>
        </w:rPr>
        <w:t xml:space="preserve">, </w:t>
      </w:r>
      <w:hyperlink r:id="rId238" w:anchor="bookmark=id.hbz0eagytnbr">
        <w:r>
          <w:rPr>
            <w:color w:val="1155CC"/>
            <w:sz w:val="22"/>
            <w:szCs w:val="22"/>
            <w:u w:val="single"/>
          </w:rPr>
          <w:t>3.4.7</w:t>
        </w:r>
      </w:hyperlink>
      <w:r>
        <w:rPr>
          <w:sz w:val="22"/>
          <w:szCs w:val="22"/>
        </w:rPr>
        <w:t xml:space="preserve">, </w:t>
      </w:r>
      <w:hyperlink r:id="rId239" w:anchor="bookmark=id.2ww2nqw7j2qi">
        <w:r>
          <w:rPr>
            <w:color w:val="1155CC"/>
            <w:sz w:val="22"/>
            <w:szCs w:val="22"/>
            <w:u w:val="single"/>
          </w:rPr>
          <w:t>3.2.8</w:t>
        </w:r>
      </w:hyperlink>
    </w:p>
    <w:p w14:paraId="53BDF294" w14:textId="77777777" w:rsidR="00001BF7" w:rsidRDefault="00001BF7">
      <w:pPr>
        <w:spacing w:after="0" w:line="276" w:lineRule="auto"/>
        <w:ind w:left="1440"/>
        <w:rPr>
          <w:sz w:val="22"/>
          <w:szCs w:val="22"/>
        </w:rPr>
      </w:pPr>
    </w:p>
    <w:p w14:paraId="39100BE8" w14:textId="77777777" w:rsidR="00001BF7" w:rsidRDefault="00115F48">
      <w:pPr>
        <w:spacing w:after="0" w:line="276" w:lineRule="auto"/>
        <w:ind w:left="1440"/>
        <w:rPr>
          <w:sz w:val="22"/>
          <w:szCs w:val="22"/>
        </w:rPr>
      </w:pPr>
      <w:r>
        <w:rPr>
          <w:noProof/>
          <w:sz w:val="22"/>
          <w:szCs w:val="22"/>
        </w:rPr>
        <w:lastRenderedPageBreak/>
        <w:drawing>
          <wp:inline distT="114300" distB="114300" distL="114300" distR="114300" wp14:anchorId="5E5AD3B6" wp14:editId="5D78C9CD">
            <wp:extent cx="5943600" cy="2505075"/>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0"/>
                    <a:srcRect/>
                    <a:stretch>
                      <a:fillRect/>
                    </a:stretch>
                  </pic:blipFill>
                  <pic:spPr>
                    <a:xfrm>
                      <a:off x="0" y="0"/>
                      <a:ext cx="5943600" cy="2505075"/>
                    </a:xfrm>
                    <a:prstGeom prst="rect">
                      <a:avLst/>
                    </a:prstGeom>
                    <a:ln/>
                  </pic:spPr>
                </pic:pic>
              </a:graphicData>
            </a:graphic>
          </wp:inline>
        </w:drawing>
      </w:r>
    </w:p>
    <w:p w14:paraId="37A58B96" w14:textId="77777777" w:rsidR="00001BF7" w:rsidRDefault="00115F48">
      <w:pPr>
        <w:spacing w:after="0" w:line="276" w:lineRule="auto"/>
        <w:ind w:left="1440"/>
        <w:jc w:val="center"/>
        <w:rPr>
          <w:sz w:val="22"/>
          <w:szCs w:val="22"/>
        </w:rPr>
      </w:pPr>
      <w:r>
        <w:rPr>
          <w:sz w:val="22"/>
          <w:szCs w:val="22"/>
        </w:rPr>
        <w:t xml:space="preserve"> </w:t>
      </w:r>
      <w:bookmarkStart w:id="273" w:name="g5ngcus4mrua" w:colFirst="0" w:colLast="0"/>
      <w:bookmarkEnd w:id="273"/>
      <w:r>
        <w:rPr>
          <w:sz w:val="22"/>
          <w:szCs w:val="22"/>
        </w:rPr>
        <w:t xml:space="preserve">Figure </w:t>
      </w:r>
      <w:proofErr w:type="gramStart"/>
      <w:r>
        <w:rPr>
          <w:sz w:val="22"/>
          <w:szCs w:val="22"/>
        </w:rPr>
        <w:t>5.5.2.1.5  Component</w:t>
      </w:r>
      <w:proofErr w:type="gramEnd"/>
      <w:r>
        <w:rPr>
          <w:sz w:val="22"/>
          <w:szCs w:val="22"/>
        </w:rPr>
        <w:t xml:space="preserve"> Diagram – Local Businesses API</w:t>
      </w:r>
    </w:p>
    <w:p w14:paraId="64E8DE32" w14:textId="77777777" w:rsidR="00001BF7" w:rsidRDefault="00001BF7">
      <w:pPr>
        <w:spacing w:after="0" w:line="276" w:lineRule="auto"/>
        <w:ind w:left="1440"/>
        <w:jc w:val="center"/>
        <w:rPr>
          <w:sz w:val="22"/>
          <w:szCs w:val="22"/>
        </w:rPr>
      </w:pPr>
    </w:p>
    <w:p w14:paraId="54A102CC" w14:textId="77777777" w:rsidR="00001BF7" w:rsidRDefault="00115F48">
      <w:pPr>
        <w:pStyle w:val="Heading4"/>
        <w:spacing w:after="0"/>
        <w:ind w:firstLine="1440"/>
      </w:pPr>
      <w:bookmarkStart w:id="274" w:name="_h1c6artxmcyn" w:colFirst="0" w:colLast="0"/>
      <w:bookmarkEnd w:id="274"/>
      <w:r>
        <w:t>5.5.2.6 Safety API</w:t>
      </w:r>
    </w:p>
    <w:p w14:paraId="3FF535C2" w14:textId="77777777" w:rsidR="00001BF7" w:rsidRDefault="00001BF7">
      <w:pPr>
        <w:spacing w:after="0" w:line="276" w:lineRule="auto"/>
        <w:ind w:left="0"/>
        <w:rPr>
          <w:sz w:val="22"/>
          <w:szCs w:val="22"/>
        </w:rPr>
      </w:pPr>
    </w:p>
    <w:tbl>
      <w:tblPr>
        <w:tblStyle w:val="affffa"/>
        <w:tblW w:w="934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495"/>
        <w:gridCol w:w="4755"/>
      </w:tblGrid>
      <w:tr w:rsidR="00001BF7" w14:paraId="702E9204" w14:textId="77777777">
        <w:tc>
          <w:tcPr>
            <w:tcW w:w="1095" w:type="dxa"/>
            <w:shd w:val="clear" w:color="auto" w:fill="auto"/>
            <w:tcMar>
              <w:top w:w="100" w:type="dxa"/>
              <w:left w:w="100" w:type="dxa"/>
              <w:bottom w:w="100" w:type="dxa"/>
              <w:right w:w="100" w:type="dxa"/>
            </w:tcMar>
          </w:tcPr>
          <w:p w14:paraId="3D1C31A9" w14:textId="77777777" w:rsidR="00001BF7" w:rsidRDefault="00115F48">
            <w:pPr>
              <w:widowControl w:val="0"/>
              <w:spacing w:after="0" w:line="240" w:lineRule="auto"/>
              <w:ind w:left="0"/>
              <w:jc w:val="center"/>
              <w:rPr>
                <w:sz w:val="22"/>
                <w:szCs w:val="22"/>
              </w:rPr>
            </w:pPr>
            <w:r>
              <w:rPr>
                <w:sz w:val="22"/>
                <w:szCs w:val="22"/>
              </w:rPr>
              <w:t>Type</w:t>
            </w:r>
          </w:p>
        </w:tc>
        <w:tc>
          <w:tcPr>
            <w:tcW w:w="3495" w:type="dxa"/>
            <w:shd w:val="clear" w:color="auto" w:fill="auto"/>
            <w:tcMar>
              <w:top w:w="100" w:type="dxa"/>
              <w:left w:w="100" w:type="dxa"/>
              <w:bottom w:w="100" w:type="dxa"/>
              <w:right w:w="100" w:type="dxa"/>
            </w:tcMar>
          </w:tcPr>
          <w:p w14:paraId="7DAA0698" w14:textId="77777777" w:rsidR="00001BF7" w:rsidRDefault="00115F48">
            <w:pPr>
              <w:widowControl w:val="0"/>
              <w:spacing w:after="0" w:line="240" w:lineRule="auto"/>
              <w:ind w:left="0"/>
              <w:jc w:val="center"/>
              <w:rPr>
                <w:sz w:val="22"/>
                <w:szCs w:val="22"/>
              </w:rPr>
            </w:pPr>
            <w:r>
              <w:rPr>
                <w:sz w:val="22"/>
                <w:szCs w:val="22"/>
              </w:rPr>
              <w:t>Purpose</w:t>
            </w:r>
          </w:p>
        </w:tc>
        <w:tc>
          <w:tcPr>
            <w:tcW w:w="4755" w:type="dxa"/>
            <w:shd w:val="clear" w:color="auto" w:fill="auto"/>
            <w:tcMar>
              <w:top w:w="100" w:type="dxa"/>
              <w:left w:w="100" w:type="dxa"/>
              <w:bottom w:w="100" w:type="dxa"/>
              <w:right w:w="100" w:type="dxa"/>
            </w:tcMar>
          </w:tcPr>
          <w:p w14:paraId="7ECBEC20" w14:textId="77777777" w:rsidR="00001BF7" w:rsidRDefault="00115F48">
            <w:pPr>
              <w:widowControl w:val="0"/>
              <w:spacing w:after="0" w:line="240" w:lineRule="auto"/>
              <w:ind w:left="0"/>
              <w:jc w:val="center"/>
              <w:rPr>
                <w:sz w:val="22"/>
                <w:szCs w:val="22"/>
              </w:rPr>
            </w:pPr>
            <w:r>
              <w:rPr>
                <w:sz w:val="22"/>
                <w:szCs w:val="22"/>
              </w:rPr>
              <w:t>Description</w:t>
            </w:r>
          </w:p>
        </w:tc>
      </w:tr>
      <w:tr w:rsidR="00001BF7" w14:paraId="2A7CA30E" w14:textId="77777777">
        <w:tc>
          <w:tcPr>
            <w:tcW w:w="1095" w:type="dxa"/>
            <w:shd w:val="clear" w:color="auto" w:fill="auto"/>
            <w:tcMar>
              <w:top w:w="100" w:type="dxa"/>
              <w:left w:w="100" w:type="dxa"/>
              <w:bottom w:w="100" w:type="dxa"/>
              <w:right w:w="100" w:type="dxa"/>
            </w:tcMar>
          </w:tcPr>
          <w:p w14:paraId="45A4902D" w14:textId="77777777" w:rsidR="00001BF7" w:rsidRDefault="00115F48">
            <w:pPr>
              <w:widowControl w:val="0"/>
              <w:spacing w:after="0" w:line="240" w:lineRule="auto"/>
              <w:ind w:left="0"/>
              <w:rPr>
                <w:sz w:val="22"/>
                <w:szCs w:val="22"/>
              </w:rPr>
            </w:pPr>
            <w:r>
              <w:rPr>
                <w:sz w:val="22"/>
                <w:szCs w:val="22"/>
              </w:rPr>
              <w:t>API</w:t>
            </w:r>
          </w:p>
        </w:tc>
        <w:tc>
          <w:tcPr>
            <w:tcW w:w="3495" w:type="dxa"/>
            <w:shd w:val="clear" w:color="auto" w:fill="auto"/>
            <w:tcMar>
              <w:top w:w="100" w:type="dxa"/>
              <w:left w:w="100" w:type="dxa"/>
              <w:bottom w:w="100" w:type="dxa"/>
              <w:right w:w="100" w:type="dxa"/>
            </w:tcMar>
          </w:tcPr>
          <w:p w14:paraId="553BD767" w14:textId="77777777" w:rsidR="00001BF7" w:rsidRDefault="00115F48">
            <w:pPr>
              <w:spacing w:after="0" w:line="276" w:lineRule="auto"/>
              <w:ind w:left="0"/>
              <w:rPr>
                <w:sz w:val="22"/>
                <w:szCs w:val="22"/>
              </w:rPr>
            </w:pPr>
            <w:r>
              <w:rPr>
                <w:sz w:val="22"/>
                <w:szCs w:val="22"/>
              </w:rPr>
              <w:t xml:space="preserve">Connects </w:t>
            </w:r>
            <w:proofErr w:type="spellStart"/>
            <w:r>
              <w:rPr>
                <w:sz w:val="22"/>
                <w:szCs w:val="22"/>
              </w:rPr>
              <w:t>Trailru</w:t>
            </w:r>
            <w:proofErr w:type="spellEnd"/>
            <w:r>
              <w:rPr>
                <w:sz w:val="22"/>
                <w:szCs w:val="22"/>
              </w:rPr>
              <w:t xml:space="preserve"> to local emergency services to ensure the safety of the users.</w:t>
            </w:r>
          </w:p>
        </w:tc>
        <w:tc>
          <w:tcPr>
            <w:tcW w:w="4755" w:type="dxa"/>
            <w:shd w:val="clear" w:color="auto" w:fill="auto"/>
            <w:tcMar>
              <w:top w:w="100" w:type="dxa"/>
              <w:left w:w="100" w:type="dxa"/>
              <w:bottom w:w="100" w:type="dxa"/>
              <w:right w:w="100" w:type="dxa"/>
            </w:tcMar>
          </w:tcPr>
          <w:p w14:paraId="73C36813" w14:textId="77777777" w:rsidR="00001BF7" w:rsidRDefault="00115F48">
            <w:pPr>
              <w:spacing w:after="0" w:line="276" w:lineRule="auto"/>
              <w:ind w:left="0"/>
              <w:rPr>
                <w:sz w:val="22"/>
                <w:szCs w:val="22"/>
              </w:rPr>
            </w:pPr>
            <w:r>
              <w:rPr>
                <w:sz w:val="22"/>
                <w:szCs w:val="22"/>
              </w:rPr>
              <w:t xml:space="preserve">For </w:t>
            </w:r>
            <w:proofErr w:type="spellStart"/>
            <w:r>
              <w:rPr>
                <w:sz w:val="22"/>
                <w:szCs w:val="22"/>
              </w:rPr>
              <w:t>Trailru</w:t>
            </w:r>
            <w:proofErr w:type="spellEnd"/>
            <w:r>
              <w:rPr>
                <w:sz w:val="22"/>
                <w:szCs w:val="22"/>
              </w:rPr>
              <w:t xml:space="preserve"> to ensure the safety of its users, there needs to be a way for the application to be connected to emergency services to </w:t>
            </w:r>
            <w:proofErr w:type="gramStart"/>
            <w:r>
              <w:rPr>
                <w:sz w:val="22"/>
                <w:szCs w:val="22"/>
              </w:rPr>
              <w:t>provide assistance to</w:t>
            </w:r>
            <w:proofErr w:type="gramEnd"/>
            <w:r>
              <w:rPr>
                <w:sz w:val="22"/>
                <w:szCs w:val="22"/>
              </w:rPr>
              <w:t xml:space="preserve"> any u</w:t>
            </w:r>
            <w:r>
              <w:rPr>
                <w:sz w:val="22"/>
                <w:szCs w:val="22"/>
              </w:rPr>
              <w:t xml:space="preserve">ser who may need it. This connection will be done through a series of API’s connected to these emergency services websites to collect information such as phone numbers, locations, services provided, </w:t>
            </w:r>
            <w:proofErr w:type="spellStart"/>
            <w:r>
              <w:rPr>
                <w:sz w:val="22"/>
                <w:szCs w:val="22"/>
              </w:rPr>
              <w:t>etc</w:t>
            </w:r>
            <w:proofErr w:type="spellEnd"/>
            <w:r>
              <w:rPr>
                <w:sz w:val="22"/>
                <w:szCs w:val="22"/>
              </w:rPr>
              <w:t>…</w:t>
            </w:r>
          </w:p>
        </w:tc>
      </w:tr>
    </w:tbl>
    <w:p w14:paraId="0A881732" w14:textId="77777777" w:rsidR="00001BF7" w:rsidRDefault="00001BF7">
      <w:pPr>
        <w:spacing w:after="0" w:line="276" w:lineRule="auto"/>
        <w:ind w:left="0"/>
        <w:rPr>
          <w:sz w:val="22"/>
          <w:szCs w:val="22"/>
        </w:rPr>
      </w:pPr>
    </w:p>
    <w:p w14:paraId="21EE9B1A" w14:textId="77777777" w:rsidR="00001BF7" w:rsidRDefault="00115F48">
      <w:pPr>
        <w:spacing w:after="0" w:line="276" w:lineRule="auto"/>
        <w:ind w:left="1440"/>
        <w:rPr>
          <w:sz w:val="22"/>
          <w:szCs w:val="22"/>
        </w:rPr>
      </w:pPr>
      <w:r>
        <w:rPr>
          <w:sz w:val="22"/>
          <w:szCs w:val="22"/>
        </w:rPr>
        <w:t xml:space="preserve">Related SDD Sections: </w:t>
      </w:r>
      <w:hyperlink w:anchor="wqa8zuz6t5dj">
        <w:r>
          <w:rPr>
            <w:color w:val="1155CC"/>
            <w:sz w:val="22"/>
            <w:szCs w:val="22"/>
            <w:u w:val="single"/>
          </w:rPr>
          <w:t>5.2.15</w:t>
        </w:r>
      </w:hyperlink>
      <w:r>
        <w:rPr>
          <w:sz w:val="22"/>
          <w:szCs w:val="22"/>
        </w:rPr>
        <w:t xml:space="preserve">, </w:t>
      </w:r>
      <w:hyperlink w:anchor="searfbue6lm3">
        <w:r>
          <w:rPr>
            <w:color w:val="1155CC"/>
            <w:sz w:val="22"/>
            <w:szCs w:val="22"/>
            <w:u w:val="single"/>
          </w:rPr>
          <w:t>5.2.22</w:t>
        </w:r>
      </w:hyperlink>
      <w:r>
        <w:rPr>
          <w:sz w:val="22"/>
          <w:szCs w:val="22"/>
        </w:rPr>
        <w:t xml:space="preserve">, </w:t>
      </w:r>
      <w:hyperlink w:anchor="vvqavlrdhp83">
        <w:r>
          <w:rPr>
            <w:color w:val="1155CC"/>
            <w:sz w:val="22"/>
            <w:szCs w:val="22"/>
            <w:u w:val="single"/>
          </w:rPr>
          <w:t>5.2.29</w:t>
        </w:r>
      </w:hyperlink>
    </w:p>
    <w:p w14:paraId="59C1084A" w14:textId="77777777" w:rsidR="00001BF7" w:rsidRDefault="00115F48">
      <w:pPr>
        <w:spacing w:after="0" w:line="276" w:lineRule="auto"/>
        <w:ind w:left="1440"/>
        <w:rPr>
          <w:sz w:val="22"/>
          <w:szCs w:val="22"/>
        </w:rPr>
      </w:pPr>
      <w:r>
        <w:rPr>
          <w:sz w:val="22"/>
          <w:szCs w:val="22"/>
        </w:rPr>
        <w:t xml:space="preserve">Design Concerns from SRS: </w:t>
      </w:r>
      <w:hyperlink r:id="rId241" w:anchor="bookmark=id.i2s3xags24ay">
        <w:r>
          <w:rPr>
            <w:color w:val="1155CC"/>
            <w:sz w:val="22"/>
            <w:szCs w:val="22"/>
            <w:u w:val="single"/>
          </w:rPr>
          <w:t>3.1.2.1.6</w:t>
        </w:r>
      </w:hyperlink>
      <w:r>
        <w:rPr>
          <w:sz w:val="22"/>
          <w:szCs w:val="22"/>
        </w:rPr>
        <w:t xml:space="preserve">, </w:t>
      </w:r>
      <w:hyperlink r:id="rId242" w:anchor="bookmark=id.kzghzs25n1st">
        <w:r>
          <w:rPr>
            <w:color w:val="1155CC"/>
            <w:sz w:val="22"/>
            <w:szCs w:val="22"/>
            <w:u w:val="single"/>
          </w:rPr>
          <w:t>3.4.4</w:t>
        </w:r>
      </w:hyperlink>
      <w:r>
        <w:rPr>
          <w:sz w:val="22"/>
          <w:szCs w:val="22"/>
        </w:rPr>
        <w:t xml:space="preserve">, </w:t>
      </w:r>
      <w:hyperlink r:id="rId243" w:anchor="bookmark=id.v51tbgx7rlv">
        <w:r>
          <w:rPr>
            <w:color w:val="1155CC"/>
            <w:sz w:val="22"/>
            <w:szCs w:val="22"/>
            <w:u w:val="single"/>
          </w:rPr>
          <w:t>3.2.4</w:t>
        </w:r>
      </w:hyperlink>
    </w:p>
    <w:p w14:paraId="5D67E289" w14:textId="77777777" w:rsidR="00001BF7" w:rsidRDefault="00001BF7">
      <w:pPr>
        <w:spacing w:after="0" w:line="276" w:lineRule="auto"/>
        <w:ind w:left="0"/>
        <w:rPr>
          <w:sz w:val="22"/>
          <w:szCs w:val="22"/>
        </w:rPr>
      </w:pPr>
    </w:p>
    <w:p w14:paraId="756A91EF" w14:textId="77777777" w:rsidR="00001BF7" w:rsidRDefault="00001BF7">
      <w:pPr>
        <w:spacing w:after="0" w:line="276" w:lineRule="auto"/>
        <w:ind w:left="1440"/>
        <w:rPr>
          <w:sz w:val="22"/>
          <w:szCs w:val="22"/>
        </w:rPr>
      </w:pPr>
    </w:p>
    <w:p w14:paraId="146D7ACF" w14:textId="77777777" w:rsidR="00001BF7" w:rsidRDefault="00115F48">
      <w:pPr>
        <w:spacing w:after="0" w:line="276" w:lineRule="auto"/>
        <w:ind w:left="1440"/>
        <w:rPr>
          <w:sz w:val="22"/>
          <w:szCs w:val="22"/>
        </w:rPr>
      </w:pPr>
      <w:r>
        <w:rPr>
          <w:noProof/>
          <w:sz w:val="22"/>
          <w:szCs w:val="22"/>
        </w:rPr>
        <w:drawing>
          <wp:inline distT="114300" distB="114300" distL="114300" distR="114300" wp14:anchorId="7DE2B1C2" wp14:editId="7CCA5C14">
            <wp:extent cx="5943600" cy="1228725"/>
            <wp:effectExtent l="0" t="0" r="0" b="0"/>
            <wp:docPr id="8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44"/>
                    <a:srcRect/>
                    <a:stretch>
                      <a:fillRect/>
                    </a:stretch>
                  </pic:blipFill>
                  <pic:spPr>
                    <a:xfrm>
                      <a:off x="0" y="0"/>
                      <a:ext cx="5943600" cy="1228725"/>
                    </a:xfrm>
                    <a:prstGeom prst="rect">
                      <a:avLst/>
                    </a:prstGeom>
                    <a:ln/>
                  </pic:spPr>
                </pic:pic>
              </a:graphicData>
            </a:graphic>
          </wp:inline>
        </w:drawing>
      </w:r>
    </w:p>
    <w:p w14:paraId="470D09C7" w14:textId="77777777" w:rsidR="00001BF7" w:rsidRDefault="00115F48">
      <w:pPr>
        <w:spacing w:after="0" w:line="276" w:lineRule="auto"/>
        <w:ind w:left="1440"/>
        <w:jc w:val="center"/>
        <w:rPr>
          <w:sz w:val="22"/>
          <w:szCs w:val="22"/>
        </w:rPr>
      </w:pPr>
      <w:r>
        <w:rPr>
          <w:sz w:val="22"/>
          <w:szCs w:val="22"/>
        </w:rPr>
        <w:t xml:space="preserve"> </w:t>
      </w:r>
      <w:bookmarkStart w:id="275" w:name="9jtxsu40ktw8" w:colFirst="0" w:colLast="0"/>
      <w:bookmarkEnd w:id="275"/>
      <w:r>
        <w:rPr>
          <w:sz w:val="22"/>
          <w:szCs w:val="22"/>
        </w:rPr>
        <w:t xml:space="preserve">Figure </w:t>
      </w:r>
      <w:proofErr w:type="gramStart"/>
      <w:r>
        <w:rPr>
          <w:sz w:val="22"/>
          <w:szCs w:val="22"/>
        </w:rPr>
        <w:t>5.5.2.1.6  Component</w:t>
      </w:r>
      <w:proofErr w:type="gramEnd"/>
      <w:r>
        <w:rPr>
          <w:sz w:val="22"/>
          <w:szCs w:val="22"/>
        </w:rPr>
        <w:t xml:space="preserve"> Diagram – Safety API</w:t>
      </w:r>
    </w:p>
    <w:p w14:paraId="5A3CE212" w14:textId="77777777" w:rsidR="00001BF7" w:rsidRDefault="00001BF7">
      <w:pPr>
        <w:spacing w:after="0" w:line="276" w:lineRule="auto"/>
        <w:ind w:left="1440"/>
        <w:jc w:val="center"/>
        <w:rPr>
          <w:sz w:val="22"/>
          <w:szCs w:val="22"/>
        </w:rPr>
      </w:pPr>
    </w:p>
    <w:p w14:paraId="6CB9B104" w14:textId="77777777" w:rsidR="00001BF7" w:rsidRDefault="00115F48">
      <w:pPr>
        <w:pStyle w:val="Heading4"/>
        <w:spacing w:after="0"/>
        <w:ind w:left="1440"/>
        <w:rPr>
          <w:sz w:val="22"/>
          <w:szCs w:val="22"/>
        </w:rPr>
      </w:pPr>
      <w:bookmarkStart w:id="276" w:name="_6dws3alt3e2l" w:colFirst="0" w:colLast="0"/>
      <w:bookmarkEnd w:id="276"/>
      <w:r>
        <w:lastRenderedPageBreak/>
        <w:t>5.5.2.7 Weather API</w:t>
      </w:r>
    </w:p>
    <w:p w14:paraId="2AC8D68C" w14:textId="77777777" w:rsidR="00001BF7" w:rsidRDefault="00001BF7">
      <w:pPr>
        <w:spacing w:after="0" w:line="276" w:lineRule="auto"/>
        <w:ind w:left="0"/>
        <w:rPr>
          <w:sz w:val="22"/>
          <w:szCs w:val="22"/>
        </w:rPr>
      </w:pPr>
    </w:p>
    <w:tbl>
      <w:tblPr>
        <w:tblStyle w:val="affffb"/>
        <w:tblW w:w="934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495"/>
        <w:gridCol w:w="4755"/>
      </w:tblGrid>
      <w:tr w:rsidR="00001BF7" w14:paraId="3B171544" w14:textId="77777777">
        <w:tc>
          <w:tcPr>
            <w:tcW w:w="1095" w:type="dxa"/>
            <w:shd w:val="clear" w:color="auto" w:fill="auto"/>
            <w:tcMar>
              <w:top w:w="100" w:type="dxa"/>
              <w:left w:w="100" w:type="dxa"/>
              <w:bottom w:w="100" w:type="dxa"/>
              <w:right w:w="100" w:type="dxa"/>
            </w:tcMar>
          </w:tcPr>
          <w:p w14:paraId="75DB8881" w14:textId="77777777" w:rsidR="00001BF7" w:rsidRDefault="00115F48">
            <w:pPr>
              <w:widowControl w:val="0"/>
              <w:spacing w:after="0" w:line="240" w:lineRule="auto"/>
              <w:ind w:left="0"/>
              <w:jc w:val="center"/>
              <w:rPr>
                <w:sz w:val="22"/>
                <w:szCs w:val="22"/>
              </w:rPr>
            </w:pPr>
            <w:r>
              <w:rPr>
                <w:sz w:val="22"/>
                <w:szCs w:val="22"/>
              </w:rPr>
              <w:t>Type</w:t>
            </w:r>
          </w:p>
        </w:tc>
        <w:tc>
          <w:tcPr>
            <w:tcW w:w="3495" w:type="dxa"/>
            <w:shd w:val="clear" w:color="auto" w:fill="auto"/>
            <w:tcMar>
              <w:top w:w="100" w:type="dxa"/>
              <w:left w:w="100" w:type="dxa"/>
              <w:bottom w:w="100" w:type="dxa"/>
              <w:right w:w="100" w:type="dxa"/>
            </w:tcMar>
          </w:tcPr>
          <w:p w14:paraId="0210C04B" w14:textId="77777777" w:rsidR="00001BF7" w:rsidRDefault="00115F48">
            <w:pPr>
              <w:widowControl w:val="0"/>
              <w:spacing w:after="0" w:line="240" w:lineRule="auto"/>
              <w:ind w:left="0"/>
              <w:jc w:val="center"/>
              <w:rPr>
                <w:sz w:val="22"/>
                <w:szCs w:val="22"/>
              </w:rPr>
            </w:pPr>
            <w:r>
              <w:rPr>
                <w:sz w:val="22"/>
                <w:szCs w:val="22"/>
              </w:rPr>
              <w:t>Purpose</w:t>
            </w:r>
          </w:p>
        </w:tc>
        <w:tc>
          <w:tcPr>
            <w:tcW w:w="4755" w:type="dxa"/>
            <w:shd w:val="clear" w:color="auto" w:fill="auto"/>
            <w:tcMar>
              <w:top w:w="100" w:type="dxa"/>
              <w:left w:w="100" w:type="dxa"/>
              <w:bottom w:w="100" w:type="dxa"/>
              <w:right w:w="100" w:type="dxa"/>
            </w:tcMar>
          </w:tcPr>
          <w:p w14:paraId="57ADA16F" w14:textId="77777777" w:rsidR="00001BF7" w:rsidRDefault="00115F48">
            <w:pPr>
              <w:widowControl w:val="0"/>
              <w:spacing w:after="0" w:line="240" w:lineRule="auto"/>
              <w:ind w:left="0"/>
              <w:jc w:val="center"/>
              <w:rPr>
                <w:sz w:val="22"/>
                <w:szCs w:val="22"/>
              </w:rPr>
            </w:pPr>
            <w:r>
              <w:rPr>
                <w:sz w:val="22"/>
                <w:szCs w:val="22"/>
              </w:rPr>
              <w:t>Description</w:t>
            </w:r>
          </w:p>
        </w:tc>
      </w:tr>
      <w:tr w:rsidR="00001BF7" w14:paraId="70B8298D" w14:textId="77777777">
        <w:tc>
          <w:tcPr>
            <w:tcW w:w="1095" w:type="dxa"/>
            <w:shd w:val="clear" w:color="auto" w:fill="auto"/>
            <w:tcMar>
              <w:top w:w="100" w:type="dxa"/>
              <w:left w:w="100" w:type="dxa"/>
              <w:bottom w:w="100" w:type="dxa"/>
              <w:right w:w="100" w:type="dxa"/>
            </w:tcMar>
          </w:tcPr>
          <w:p w14:paraId="7F97986F" w14:textId="77777777" w:rsidR="00001BF7" w:rsidRDefault="00115F48">
            <w:pPr>
              <w:widowControl w:val="0"/>
              <w:spacing w:after="0" w:line="240" w:lineRule="auto"/>
              <w:ind w:left="0"/>
              <w:rPr>
                <w:sz w:val="22"/>
                <w:szCs w:val="22"/>
              </w:rPr>
            </w:pPr>
            <w:r>
              <w:rPr>
                <w:sz w:val="22"/>
                <w:szCs w:val="22"/>
              </w:rPr>
              <w:t>API</w:t>
            </w:r>
          </w:p>
        </w:tc>
        <w:tc>
          <w:tcPr>
            <w:tcW w:w="3495" w:type="dxa"/>
            <w:shd w:val="clear" w:color="auto" w:fill="auto"/>
            <w:tcMar>
              <w:top w:w="100" w:type="dxa"/>
              <w:left w:w="100" w:type="dxa"/>
              <w:bottom w:w="100" w:type="dxa"/>
              <w:right w:w="100" w:type="dxa"/>
            </w:tcMar>
          </w:tcPr>
          <w:p w14:paraId="75BFC625" w14:textId="77777777" w:rsidR="00001BF7" w:rsidRDefault="00115F48">
            <w:pPr>
              <w:spacing w:after="0" w:line="276" w:lineRule="auto"/>
              <w:ind w:left="0"/>
              <w:rPr>
                <w:sz w:val="22"/>
                <w:szCs w:val="22"/>
              </w:rPr>
            </w:pPr>
            <w:r>
              <w:rPr>
                <w:sz w:val="22"/>
                <w:szCs w:val="22"/>
              </w:rPr>
              <w:t>Provide the user with the ability to view current and accurate weather data.</w:t>
            </w:r>
          </w:p>
        </w:tc>
        <w:tc>
          <w:tcPr>
            <w:tcW w:w="4755" w:type="dxa"/>
            <w:shd w:val="clear" w:color="auto" w:fill="auto"/>
            <w:tcMar>
              <w:top w:w="100" w:type="dxa"/>
              <w:left w:w="100" w:type="dxa"/>
              <w:bottom w:w="100" w:type="dxa"/>
              <w:right w:w="100" w:type="dxa"/>
            </w:tcMar>
          </w:tcPr>
          <w:p w14:paraId="592161F7" w14:textId="77777777" w:rsidR="00001BF7" w:rsidRDefault="00115F48">
            <w:pPr>
              <w:spacing w:after="0" w:line="276" w:lineRule="auto"/>
              <w:ind w:left="0"/>
              <w:rPr>
                <w:sz w:val="22"/>
                <w:szCs w:val="22"/>
              </w:rPr>
            </w:pPr>
            <w:r>
              <w:rPr>
                <w:sz w:val="22"/>
                <w:szCs w:val="22"/>
              </w:rPr>
              <w:t xml:space="preserve">For the most accurate weather data to be readily available to the user, then the use of API’s will be needed. Specifically, </w:t>
            </w:r>
            <w:proofErr w:type="spellStart"/>
            <w:r>
              <w:rPr>
                <w:sz w:val="22"/>
                <w:szCs w:val="22"/>
              </w:rPr>
              <w:t>Trailru</w:t>
            </w:r>
            <w:proofErr w:type="spellEnd"/>
            <w:r>
              <w:rPr>
                <w:sz w:val="22"/>
                <w:szCs w:val="22"/>
              </w:rPr>
              <w:t xml:space="preserve"> will be connected to the Weather Channel’s webs</w:t>
            </w:r>
            <w:r>
              <w:rPr>
                <w:sz w:val="22"/>
                <w:szCs w:val="22"/>
              </w:rPr>
              <w:t>ite API to receive the most accurate and up to date weather information.</w:t>
            </w:r>
          </w:p>
        </w:tc>
      </w:tr>
    </w:tbl>
    <w:p w14:paraId="641F0AD8" w14:textId="77777777" w:rsidR="00001BF7" w:rsidRDefault="00001BF7">
      <w:pPr>
        <w:spacing w:after="0" w:line="276" w:lineRule="auto"/>
        <w:ind w:left="0"/>
        <w:rPr>
          <w:sz w:val="22"/>
          <w:szCs w:val="22"/>
        </w:rPr>
      </w:pPr>
    </w:p>
    <w:p w14:paraId="15EFEDCB" w14:textId="77777777" w:rsidR="00001BF7" w:rsidRDefault="00115F48">
      <w:pPr>
        <w:spacing w:after="0" w:line="276" w:lineRule="auto"/>
        <w:ind w:left="1440"/>
        <w:rPr>
          <w:sz w:val="22"/>
          <w:szCs w:val="22"/>
        </w:rPr>
      </w:pPr>
      <w:r>
        <w:rPr>
          <w:sz w:val="22"/>
          <w:szCs w:val="22"/>
        </w:rPr>
        <w:t xml:space="preserve">Related SDD Sections: </w:t>
      </w:r>
      <w:hyperlink w:anchor="ozn9dyr2jkqq">
        <w:r>
          <w:rPr>
            <w:color w:val="1155CC"/>
            <w:sz w:val="22"/>
            <w:szCs w:val="22"/>
            <w:u w:val="single"/>
          </w:rPr>
          <w:t>5.2.33</w:t>
        </w:r>
      </w:hyperlink>
      <w:r>
        <w:rPr>
          <w:sz w:val="22"/>
          <w:szCs w:val="22"/>
        </w:rPr>
        <w:t xml:space="preserve">, </w:t>
      </w:r>
      <w:hyperlink w:anchor="5o2illz9axf9">
        <w:r>
          <w:rPr>
            <w:color w:val="1155CC"/>
            <w:sz w:val="22"/>
            <w:szCs w:val="22"/>
            <w:u w:val="single"/>
          </w:rPr>
          <w:t>5.2.34</w:t>
        </w:r>
      </w:hyperlink>
      <w:r>
        <w:rPr>
          <w:sz w:val="22"/>
          <w:szCs w:val="22"/>
        </w:rPr>
        <w:t xml:space="preserve">  </w:t>
      </w:r>
    </w:p>
    <w:p w14:paraId="308238BF" w14:textId="77777777" w:rsidR="00001BF7" w:rsidRDefault="00115F48">
      <w:pPr>
        <w:spacing w:after="0" w:line="276" w:lineRule="auto"/>
        <w:ind w:left="1440"/>
        <w:rPr>
          <w:sz w:val="22"/>
          <w:szCs w:val="22"/>
        </w:rPr>
      </w:pPr>
      <w:r>
        <w:rPr>
          <w:sz w:val="22"/>
          <w:szCs w:val="22"/>
        </w:rPr>
        <w:t xml:space="preserve">Design Concerns from SRS: </w:t>
      </w:r>
      <w:hyperlink r:id="rId245" w:anchor="bookmark=id.cfuj7ojhu4gn">
        <w:r>
          <w:rPr>
            <w:color w:val="1155CC"/>
            <w:sz w:val="22"/>
            <w:szCs w:val="22"/>
            <w:u w:val="single"/>
          </w:rPr>
          <w:t>3.1.2.1.7</w:t>
        </w:r>
      </w:hyperlink>
      <w:r>
        <w:rPr>
          <w:sz w:val="22"/>
          <w:szCs w:val="22"/>
        </w:rPr>
        <w:t xml:space="preserve">, </w:t>
      </w:r>
      <w:hyperlink r:id="rId246" w:anchor="bookmark=id.kzghzs25n1st">
        <w:r>
          <w:rPr>
            <w:color w:val="1155CC"/>
            <w:sz w:val="22"/>
            <w:szCs w:val="22"/>
            <w:u w:val="single"/>
          </w:rPr>
          <w:t>3.4.4</w:t>
        </w:r>
      </w:hyperlink>
      <w:r>
        <w:rPr>
          <w:sz w:val="22"/>
          <w:szCs w:val="22"/>
        </w:rPr>
        <w:t xml:space="preserve">, </w:t>
      </w:r>
      <w:hyperlink r:id="rId247" w:anchor="bookmark=id.v51tbgx7rlv">
        <w:r>
          <w:rPr>
            <w:color w:val="1155CC"/>
            <w:sz w:val="22"/>
            <w:szCs w:val="22"/>
            <w:u w:val="single"/>
          </w:rPr>
          <w:t>3.2.4</w:t>
        </w:r>
      </w:hyperlink>
    </w:p>
    <w:p w14:paraId="0EC7D37A" w14:textId="77777777" w:rsidR="00001BF7" w:rsidRDefault="00115F48">
      <w:pPr>
        <w:spacing w:after="0" w:line="276" w:lineRule="auto"/>
        <w:ind w:left="1440"/>
        <w:rPr>
          <w:sz w:val="22"/>
          <w:szCs w:val="22"/>
        </w:rPr>
      </w:pPr>
      <w:r>
        <w:rPr>
          <w:sz w:val="22"/>
          <w:szCs w:val="22"/>
        </w:rPr>
        <w:t xml:space="preserve"> </w:t>
      </w:r>
      <w:r>
        <w:rPr>
          <w:noProof/>
          <w:sz w:val="22"/>
          <w:szCs w:val="22"/>
        </w:rPr>
        <w:drawing>
          <wp:inline distT="114300" distB="114300" distL="114300" distR="114300" wp14:anchorId="7A3B6E2A" wp14:editId="54FE27AF">
            <wp:extent cx="5943600" cy="1123950"/>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8"/>
                    <a:srcRect/>
                    <a:stretch>
                      <a:fillRect/>
                    </a:stretch>
                  </pic:blipFill>
                  <pic:spPr>
                    <a:xfrm>
                      <a:off x="0" y="0"/>
                      <a:ext cx="5943600" cy="1123950"/>
                    </a:xfrm>
                    <a:prstGeom prst="rect">
                      <a:avLst/>
                    </a:prstGeom>
                    <a:ln/>
                  </pic:spPr>
                </pic:pic>
              </a:graphicData>
            </a:graphic>
          </wp:inline>
        </w:drawing>
      </w:r>
    </w:p>
    <w:p w14:paraId="2308ABDD" w14:textId="77777777" w:rsidR="00001BF7" w:rsidRDefault="00115F48">
      <w:pPr>
        <w:spacing w:after="0" w:line="276" w:lineRule="auto"/>
        <w:ind w:left="1440"/>
        <w:jc w:val="center"/>
        <w:rPr>
          <w:sz w:val="27"/>
          <w:szCs w:val="27"/>
        </w:rPr>
      </w:pPr>
      <w:bookmarkStart w:id="277" w:name="ve45eefdky5u" w:colFirst="0" w:colLast="0"/>
      <w:bookmarkEnd w:id="277"/>
      <w:r>
        <w:rPr>
          <w:sz w:val="22"/>
          <w:szCs w:val="22"/>
        </w:rPr>
        <w:t xml:space="preserve">Figure </w:t>
      </w:r>
      <w:proofErr w:type="gramStart"/>
      <w:r>
        <w:rPr>
          <w:sz w:val="22"/>
          <w:szCs w:val="22"/>
        </w:rPr>
        <w:t>5.5.2.1.7  Component</w:t>
      </w:r>
      <w:proofErr w:type="gramEnd"/>
      <w:r>
        <w:rPr>
          <w:sz w:val="22"/>
          <w:szCs w:val="22"/>
        </w:rPr>
        <w:t xml:space="preserve"> Diagram – Weather API</w:t>
      </w:r>
    </w:p>
    <w:p w14:paraId="1EB60E23" w14:textId="77777777" w:rsidR="00001BF7" w:rsidRDefault="00001BF7"/>
    <w:p w14:paraId="494907D1" w14:textId="77777777" w:rsidR="00001BF7" w:rsidRDefault="00115F48">
      <w:pPr>
        <w:pStyle w:val="Heading1"/>
        <w:ind w:left="0"/>
      </w:pPr>
      <w:bookmarkStart w:id="278" w:name="_n1kafurt71u5" w:colFirst="0" w:colLast="0"/>
      <w:bookmarkEnd w:id="278"/>
      <w:r>
        <w:t>5.6 Information</w:t>
      </w:r>
    </w:p>
    <w:p w14:paraId="11BDB21F" w14:textId="77777777" w:rsidR="00001BF7" w:rsidRDefault="00115F48">
      <w:pPr>
        <w:spacing w:after="0" w:line="276" w:lineRule="auto"/>
        <w:ind w:left="0"/>
      </w:pPr>
      <w:r>
        <w:t xml:space="preserve">This section will be seen using the </w:t>
      </w:r>
      <w:r>
        <w:rPr>
          <w:b/>
        </w:rPr>
        <w:t>Information Viewpoint</w:t>
      </w:r>
      <w:r>
        <w:t>. According to the IEEE standard 1016-2009 Page 17 Section 5.6, this viewpoint is used when there is a substantial amount of data that is persistent in the application, which is true for the needs of</w:t>
      </w:r>
      <w:r>
        <w:t xml:space="preserve"> this design, and specially for a mobile application, </w:t>
      </w:r>
      <w:proofErr w:type="gramStart"/>
      <w:r>
        <w:t>This</w:t>
      </w:r>
      <w:proofErr w:type="gramEnd"/>
      <w:r>
        <w:t xml:space="preserve"> requires the application to process and keep information in offline mode, since it will be the mode in which will be used in most circumstances of enjoyment of trails.</w:t>
      </w:r>
    </w:p>
    <w:p w14:paraId="356716E5" w14:textId="77777777" w:rsidR="00001BF7" w:rsidRDefault="00001BF7">
      <w:pPr>
        <w:spacing w:after="0" w:line="276" w:lineRule="auto"/>
        <w:ind w:left="0"/>
      </w:pPr>
    </w:p>
    <w:p w14:paraId="4EE61B8B" w14:textId="77777777" w:rsidR="00001BF7" w:rsidRDefault="00115F48">
      <w:pPr>
        <w:spacing w:after="0" w:line="276" w:lineRule="auto"/>
        <w:ind w:left="0"/>
      </w:pPr>
      <w:r>
        <w:t xml:space="preserve">This viewpoint contains and </w:t>
      </w:r>
      <w:r>
        <w:t xml:space="preserve">defines the persistent information in </w:t>
      </w:r>
      <w:proofErr w:type="spellStart"/>
      <w:r>
        <w:t>Trailru</w:t>
      </w:r>
      <w:proofErr w:type="spellEnd"/>
      <w:r>
        <w:t>. The information viewpoint contains concerns regarding entities such as: persistent information, database, content, and access.</w:t>
      </w:r>
    </w:p>
    <w:p w14:paraId="6CBB80DB" w14:textId="77777777" w:rsidR="00001BF7" w:rsidRDefault="00001BF7">
      <w:pPr>
        <w:spacing w:after="0" w:line="276" w:lineRule="auto"/>
        <w:ind w:left="0"/>
      </w:pPr>
    </w:p>
    <w:p w14:paraId="704B37D5" w14:textId="77777777" w:rsidR="00001BF7" w:rsidRDefault="00001BF7">
      <w:pPr>
        <w:pStyle w:val="Heading3"/>
        <w:spacing w:after="0" w:line="276" w:lineRule="auto"/>
        <w:ind w:left="0"/>
        <w:rPr>
          <w:color w:val="666666"/>
        </w:rPr>
      </w:pPr>
      <w:bookmarkStart w:id="279" w:name="_soc6fndkmck3" w:colFirst="0" w:colLast="0"/>
      <w:bookmarkEnd w:id="279"/>
    </w:p>
    <w:p w14:paraId="10A9E456" w14:textId="77777777" w:rsidR="00001BF7" w:rsidRDefault="00115F48">
      <w:pPr>
        <w:pStyle w:val="Heading3"/>
        <w:spacing w:after="0" w:line="276" w:lineRule="auto"/>
        <w:rPr>
          <w:color w:val="666666"/>
        </w:rPr>
      </w:pPr>
      <w:bookmarkStart w:id="280" w:name="_ydtphvoy9xs0" w:colFirst="0" w:colLast="0"/>
      <w:bookmarkEnd w:id="280"/>
      <w:r>
        <w:rPr>
          <w:color w:val="666666"/>
        </w:rPr>
        <w:t>5.6.1 Local Application/Client Database</w:t>
      </w:r>
    </w:p>
    <w:p w14:paraId="60A977C1" w14:textId="77777777" w:rsidR="00001BF7" w:rsidRDefault="00001BF7">
      <w:pPr>
        <w:spacing w:line="240" w:lineRule="auto"/>
        <w:ind w:left="1440"/>
      </w:pPr>
    </w:p>
    <w:p w14:paraId="60641003" w14:textId="77777777" w:rsidR="00001BF7" w:rsidRDefault="00115F48">
      <w:pPr>
        <w:spacing w:after="0" w:line="276" w:lineRule="auto"/>
      </w:pPr>
      <w:proofErr w:type="spellStart"/>
      <w:r>
        <w:lastRenderedPageBreak/>
        <w:t>Trailru</w:t>
      </w:r>
      <w:proofErr w:type="spellEnd"/>
      <w:r>
        <w:t xml:space="preserve"> shall feature both </w:t>
      </w:r>
      <w:r>
        <w:rPr>
          <w:b/>
        </w:rPr>
        <w:t>synchronous</w:t>
      </w:r>
      <w:r>
        <w:t xml:space="preserve"> </w:t>
      </w:r>
      <w:r>
        <w:t xml:space="preserve">and </w:t>
      </w:r>
      <w:r>
        <w:rPr>
          <w:b/>
        </w:rPr>
        <w:t>asynchronous</w:t>
      </w:r>
      <w:r>
        <w:t xml:space="preserve"> design.</w:t>
      </w:r>
    </w:p>
    <w:p w14:paraId="79C72851" w14:textId="77777777" w:rsidR="00001BF7" w:rsidRDefault="00115F48">
      <w:pPr>
        <w:pStyle w:val="Heading4"/>
        <w:spacing w:after="0"/>
        <w:ind w:left="1440"/>
      </w:pPr>
      <w:bookmarkStart w:id="281" w:name="_n8drguds6pdz" w:colFirst="0" w:colLast="0"/>
      <w:bookmarkEnd w:id="281"/>
      <w:r>
        <w:t>5.6.1.1 Local Database over SQLite</w:t>
      </w:r>
      <w:r>
        <w:rPr>
          <w:noProof/>
        </w:rPr>
        <w:drawing>
          <wp:anchor distT="114300" distB="114300" distL="114300" distR="114300" simplePos="0" relativeHeight="251658240" behindDoc="0" locked="0" layoutInCell="1" hidden="0" allowOverlap="1" wp14:anchorId="35454A1A" wp14:editId="3E38A601">
            <wp:simplePos x="0" y="0"/>
            <wp:positionH relativeFrom="column">
              <wp:posOffset>4800600</wp:posOffset>
            </wp:positionH>
            <wp:positionV relativeFrom="paragraph">
              <wp:posOffset>257175</wp:posOffset>
            </wp:positionV>
            <wp:extent cx="2061114" cy="973755"/>
            <wp:effectExtent l="0" t="0" r="0" b="0"/>
            <wp:wrapSquare wrapText="bothSides" distT="114300" distB="114300" distL="114300" distR="11430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9"/>
                    <a:srcRect/>
                    <a:stretch>
                      <a:fillRect/>
                    </a:stretch>
                  </pic:blipFill>
                  <pic:spPr>
                    <a:xfrm>
                      <a:off x="0" y="0"/>
                      <a:ext cx="2061114" cy="973755"/>
                    </a:xfrm>
                    <a:prstGeom prst="rect">
                      <a:avLst/>
                    </a:prstGeom>
                    <a:ln/>
                  </pic:spPr>
                </pic:pic>
              </a:graphicData>
            </a:graphic>
          </wp:anchor>
        </w:drawing>
      </w:r>
    </w:p>
    <w:p w14:paraId="68629479" w14:textId="77777777" w:rsidR="00001BF7" w:rsidRDefault="00001BF7">
      <w:pPr>
        <w:spacing w:after="0" w:line="276" w:lineRule="auto"/>
        <w:ind w:left="1440"/>
      </w:pPr>
    </w:p>
    <w:p w14:paraId="28E6D946" w14:textId="77777777" w:rsidR="00001BF7" w:rsidRDefault="00115F48">
      <w:pPr>
        <w:spacing w:after="0" w:line="276" w:lineRule="auto"/>
        <w:ind w:left="2160"/>
      </w:pPr>
      <w:r>
        <w:t>To achieve this functionality, it will have local storage in the mobile application, to maintain information across sessions and allow the user to operate in an asynchronous way in Offline mode.</w:t>
      </w:r>
    </w:p>
    <w:p w14:paraId="3B2A1AD0" w14:textId="77777777" w:rsidR="00001BF7" w:rsidRDefault="00001BF7">
      <w:pPr>
        <w:spacing w:after="0" w:line="276" w:lineRule="auto"/>
        <w:ind w:left="1440"/>
      </w:pPr>
    </w:p>
    <w:p w14:paraId="595362DF" w14:textId="77777777" w:rsidR="00001BF7" w:rsidRDefault="00115F48">
      <w:pPr>
        <w:spacing w:after="0" w:line="276" w:lineRule="auto"/>
        <w:ind w:left="2160"/>
      </w:pPr>
      <w:r>
        <w:t xml:space="preserve">The chosen database engine is SQLite for its ACID compliance features which allows for complete and consistent transactions of information persistence and retrieval. </w:t>
      </w:r>
      <w:proofErr w:type="gramStart"/>
      <w:r>
        <w:t>It's</w:t>
      </w:r>
      <w:proofErr w:type="gramEnd"/>
      <w:r>
        <w:t xml:space="preserve"> open source will work effectively and locally in both iOS and Android targeted plat</w:t>
      </w:r>
      <w:r>
        <w:t>forms.</w:t>
      </w:r>
    </w:p>
    <w:p w14:paraId="6F04DF86" w14:textId="77777777" w:rsidR="00001BF7" w:rsidRDefault="00115F48">
      <w:pPr>
        <w:pStyle w:val="Heading4"/>
        <w:spacing w:after="0"/>
        <w:ind w:left="1440"/>
      </w:pPr>
      <w:bookmarkStart w:id="282" w:name="_bqm26tbyif5f" w:colFirst="0" w:colLast="0"/>
      <w:bookmarkEnd w:id="282"/>
      <w:r>
        <w:t>5.6.1.2 Local Database Information Encryption</w:t>
      </w:r>
    </w:p>
    <w:p w14:paraId="290001B4" w14:textId="77777777" w:rsidR="00001BF7" w:rsidRDefault="00001BF7">
      <w:pPr>
        <w:spacing w:after="0" w:line="276" w:lineRule="auto"/>
        <w:ind w:left="1440"/>
      </w:pPr>
    </w:p>
    <w:p w14:paraId="004E3122" w14:textId="77777777" w:rsidR="00001BF7" w:rsidRDefault="00115F48">
      <w:pPr>
        <w:spacing w:after="0" w:line="276" w:lineRule="auto"/>
        <w:ind w:left="2160"/>
      </w:pPr>
      <w:r>
        <w:t xml:space="preserve">SQLite features complete encryption of information using the </w:t>
      </w:r>
      <w:proofErr w:type="spellStart"/>
      <w:r>
        <w:t>SQLCipher</w:t>
      </w:r>
      <w:proofErr w:type="spellEnd"/>
      <w:r>
        <w:t xml:space="preserve"> extension which allows for 256 bits AES encryption. It uses OpenSSL </w:t>
      </w:r>
      <w:proofErr w:type="spellStart"/>
      <w:r>
        <w:t>libcrypto</w:t>
      </w:r>
      <w:proofErr w:type="spellEnd"/>
      <w:r>
        <w:t xml:space="preserve"> for the specific implementation, allowing the applica</w:t>
      </w:r>
      <w:r>
        <w:t>tion to protect sensitive information like user personal information, GPS location, planned trails, and friends and contacts details.</w:t>
      </w:r>
    </w:p>
    <w:p w14:paraId="52BF978D" w14:textId="77777777" w:rsidR="00001BF7" w:rsidRDefault="00001BF7">
      <w:pPr>
        <w:spacing w:after="0" w:line="276" w:lineRule="auto"/>
        <w:ind w:left="0"/>
      </w:pPr>
    </w:p>
    <w:p w14:paraId="1B25F0E4" w14:textId="77777777" w:rsidR="00001BF7" w:rsidRDefault="00115F48">
      <w:pPr>
        <w:pStyle w:val="Heading3"/>
        <w:spacing w:line="276" w:lineRule="auto"/>
        <w:ind w:left="1440"/>
        <w:rPr>
          <w:color w:val="434343"/>
        </w:rPr>
      </w:pPr>
      <w:bookmarkStart w:id="283" w:name="_3mxb082o58lk" w:colFirst="0" w:colLast="0"/>
      <w:bookmarkEnd w:id="283"/>
      <w:r>
        <w:rPr>
          <w:color w:val="434343"/>
        </w:rPr>
        <w:lastRenderedPageBreak/>
        <w:t>5.6.1.3 Local Data Layer Diagram</w:t>
      </w:r>
    </w:p>
    <w:p w14:paraId="19971593" w14:textId="77777777" w:rsidR="00001BF7" w:rsidRDefault="00115F48">
      <w:pPr>
        <w:spacing w:after="0" w:line="276" w:lineRule="auto"/>
        <w:ind w:left="1440"/>
      </w:pPr>
      <w:r>
        <w:rPr>
          <w:noProof/>
        </w:rPr>
        <w:drawing>
          <wp:inline distT="114300" distB="114300" distL="114300" distR="114300" wp14:anchorId="1E45570C" wp14:editId="6529234D">
            <wp:extent cx="5205413" cy="4856933"/>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50"/>
                    <a:srcRect/>
                    <a:stretch>
                      <a:fillRect/>
                    </a:stretch>
                  </pic:blipFill>
                  <pic:spPr>
                    <a:xfrm>
                      <a:off x="0" y="0"/>
                      <a:ext cx="5205413" cy="4856933"/>
                    </a:xfrm>
                    <a:prstGeom prst="rect">
                      <a:avLst/>
                    </a:prstGeom>
                    <a:ln/>
                  </pic:spPr>
                </pic:pic>
              </a:graphicData>
            </a:graphic>
          </wp:inline>
        </w:drawing>
      </w:r>
    </w:p>
    <w:p w14:paraId="54236B76" w14:textId="77777777" w:rsidR="00001BF7" w:rsidRDefault="00115F48">
      <w:pPr>
        <w:spacing w:after="0" w:line="276" w:lineRule="auto"/>
        <w:ind w:left="0"/>
        <w:jc w:val="center"/>
      </w:pPr>
      <w:r>
        <w:t>Figure Information 5.6.1.3</w:t>
      </w:r>
    </w:p>
    <w:p w14:paraId="6DDE7D82" w14:textId="77777777" w:rsidR="00001BF7" w:rsidRDefault="00001BF7">
      <w:pPr>
        <w:spacing w:after="0" w:line="276" w:lineRule="auto"/>
        <w:ind w:left="0"/>
        <w:jc w:val="center"/>
      </w:pPr>
    </w:p>
    <w:p w14:paraId="0B81D6CC" w14:textId="77777777" w:rsidR="00001BF7" w:rsidRDefault="00001BF7">
      <w:pPr>
        <w:spacing w:after="0" w:line="276" w:lineRule="auto"/>
        <w:ind w:left="0"/>
      </w:pPr>
    </w:p>
    <w:p w14:paraId="0F19F940" w14:textId="77777777" w:rsidR="00001BF7" w:rsidRDefault="00001BF7">
      <w:pPr>
        <w:spacing w:after="0" w:line="276" w:lineRule="auto"/>
        <w:ind w:left="0"/>
      </w:pPr>
    </w:p>
    <w:p w14:paraId="727BB502" w14:textId="77777777" w:rsidR="00001BF7" w:rsidRDefault="00001BF7">
      <w:pPr>
        <w:spacing w:after="0" w:line="276" w:lineRule="auto"/>
        <w:ind w:left="0"/>
      </w:pPr>
    </w:p>
    <w:p w14:paraId="0EDC06BD" w14:textId="77777777" w:rsidR="00001BF7" w:rsidRDefault="00001BF7">
      <w:pPr>
        <w:spacing w:after="0" w:line="276" w:lineRule="auto"/>
        <w:ind w:left="0"/>
      </w:pPr>
    </w:p>
    <w:p w14:paraId="29FB41A0" w14:textId="77777777" w:rsidR="00001BF7" w:rsidRDefault="00001BF7">
      <w:pPr>
        <w:spacing w:after="0" w:line="276" w:lineRule="auto"/>
        <w:ind w:left="0"/>
      </w:pPr>
    </w:p>
    <w:p w14:paraId="27115D1C" w14:textId="77777777" w:rsidR="00001BF7" w:rsidRDefault="00001BF7">
      <w:pPr>
        <w:spacing w:after="0" w:line="276" w:lineRule="auto"/>
        <w:ind w:left="0"/>
      </w:pPr>
    </w:p>
    <w:p w14:paraId="602DC7AC" w14:textId="77777777" w:rsidR="00001BF7" w:rsidRDefault="00001BF7">
      <w:pPr>
        <w:spacing w:after="0" w:line="276" w:lineRule="auto"/>
        <w:ind w:left="0"/>
      </w:pPr>
    </w:p>
    <w:p w14:paraId="5751FCC8" w14:textId="77777777" w:rsidR="00001BF7" w:rsidRDefault="00001BF7">
      <w:pPr>
        <w:spacing w:after="0" w:line="276" w:lineRule="auto"/>
        <w:ind w:left="0"/>
      </w:pPr>
    </w:p>
    <w:p w14:paraId="7F5B62B0" w14:textId="77777777" w:rsidR="00001BF7" w:rsidRDefault="00001BF7">
      <w:pPr>
        <w:spacing w:after="0" w:line="276" w:lineRule="auto"/>
        <w:ind w:left="0"/>
      </w:pPr>
    </w:p>
    <w:p w14:paraId="6FE5F890" w14:textId="77777777" w:rsidR="00001BF7" w:rsidRDefault="00001BF7">
      <w:pPr>
        <w:spacing w:after="0" w:line="276" w:lineRule="auto"/>
        <w:ind w:left="0"/>
      </w:pPr>
    </w:p>
    <w:p w14:paraId="647DAB9D" w14:textId="77777777" w:rsidR="00001BF7" w:rsidRDefault="00115F48">
      <w:pPr>
        <w:pStyle w:val="Heading3"/>
        <w:spacing w:after="0" w:line="276" w:lineRule="auto"/>
      </w:pPr>
      <w:bookmarkStart w:id="284" w:name="_km2f2zbg9e2b" w:colFirst="0" w:colLast="0"/>
      <w:bookmarkEnd w:id="284"/>
      <w:r>
        <w:lastRenderedPageBreak/>
        <w:t xml:space="preserve">5.6.2 Back End / </w:t>
      </w:r>
      <w:proofErr w:type="gramStart"/>
      <w:r>
        <w:t>Server Side</w:t>
      </w:r>
      <w:proofErr w:type="gramEnd"/>
      <w:r>
        <w:t xml:space="preserve"> Database</w:t>
      </w:r>
    </w:p>
    <w:p w14:paraId="442D9740" w14:textId="77777777" w:rsidR="00001BF7" w:rsidRDefault="00001BF7">
      <w:pPr>
        <w:spacing w:after="0" w:line="276" w:lineRule="auto"/>
      </w:pPr>
    </w:p>
    <w:p w14:paraId="24105DB3" w14:textId="77777777" w:rsidR="00001BF7" w:rsidRDefault="00115F48">
      <w:pPr>
        <w:spacing w:after="0" w:line="276" w:lineRule="auto"/>
        <w:ind w:left="1440"/>
      </w:pPr>
      <w:r>
        <w:t xml:space="preserve">The </w:t>
      </w:r>
      <w:proofErr w:type="gramStart"/>
      <w:r>
        <w:t>server side</w:t>
      </w:r>
      <w:proofErr w:type="gramEnd"/>
      <w:r>
        <w:t xml:space="preserve"> persistence layer will be reached through the server API and after business logic operations information will be stored in the chosen SQL database.</w:t>
      </w:r>
    </w:p>
    <w:p w14:paraId="22E761A3" w14:textId="77777777" w:rsidR="00001BF7" w:rsidRDefault="00001BF7">
      <w:pPr>
        <w:spacing w:after="0" w:line="276" w:lineRule="auto"/>
        <w:ind w:left="0"/>
      </w:pPr>
    </w:p>
    <w:p w14:paraId="21997A3E" w14:textId="77777777" w:rsidR="00001BF7" w:rsidRDefault="00115F48">
      <w:pPr>
        <w:pStyle w:val="Heading4"/>
        <w:spacing w:line="480" w:lineRule="auto"/>
        <w:ind w:left="1440"/>
      </w:pPr>
      <w:bookmarkStart w:id="285" w:name="_i6e8vcplwo8g" w:colFirst="0" w:colLast="0"/>
      <w:bookmarkEnd w:id="285"/>
      <w:r>
        <w:t xml:space="preserve">5.6.2.1 </w:t>
      </w:r>
      <w:proofErr w:type="gramStart"/>
      <w:r>
        <w:t>Server Side</w:t>
      </w:r>
      <w:proofErr w:type="gramEnd"/>
      <w:r>
        <w:t xml:space="preserve"> Database over MySQL 8.0+</w:t>
      </w:r>
      <w:del w:id="286" w:author="Riley Preator" w:date="2020-12-05T18:52:00Z">
        <w:r>
          <w:rPr>
            <w:noProof/>
          </w:rPr>
          <w:drawing>
            <wp:anchor distT="114300" distB="114300" distL="114300" distR="114300" simplePos="0" relativeHeight="251659264" behindDoc="0" locked="0" layoutInCell="1" hidden="0" allowOverlap="1" wp14:anchorId="763C26CC" wp14:editId="7CA95A8A">
              <wp:simplePos x="0" y="0"/>
              <wp:positionH relativeFrom="column">
                <wp:posOffset>4152900</wp:posOffset>
              </wp:positionH>
              <wp:positionV relativeFrom="paragraph">
                <wp:posOffset>514350</wp:posOffset>
              </wp:positionV>
              <wp:extent cx="1919288" cy="1251843"/>
              <wp:effectExtent l="0" t="0" r="0" b="0"/>
              <wp:wrapSquare wrapText="bothSides" distT="114300" distB="114300" distL="114300" distR="114300"/>
              <wp:docPr id="7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1"/>
                      <a:srcRect/>
                      <a:stretch>
                        <a:fillRect/>
                      </a:stretch>
                    </pic:blipFill>
                    <pic:spPr>
                      <a:xfrm>
                        <a:off x="0" y="0"/>
                        <a:ext cx="1919288" cy="1251843"/>
                      </a:xfrm>
                      <a:prstGeom prst="rect">
                        <a:avLst/>
                      </a:prstGeom>
                      <a:ln/>
                    </pic:spPr>
                  </pic:pic>
                </a:graphicData>
              </a:graphic>
            </wp:anchor>
          </w:drawing>
        </w:r>
      </w:del>
      <w:ins w:id="287" w:author="Riley Preator" w:date="2020-12-05T18:52:00Z">
        <w:r>
          <w:rPr>
            <w:noProof/>
          </w:rPr>
          <w:drawing>
            <wp:anchor distT="114300" distB="114300" distL="114300" distR="114300" simplePos="0" relativeHeight="251660288" behindDoc="0" locked="0" layoutInCell="1" hidden="0" allowOverlap="1" wp14:anchorId="080358D9" wp14:editId="037421ED">
              <wp:simplePos x="0" y="0"/>
              <wp:positionH relativeFrom="column">
                <wp:posOffset>4819650</wp:posOffset>
              </wp:positionH>
              <wp:positionV relativeFrom="paragraph">
                <wp:posOffset>476250</wp:posOffset>
              </wp:positionV>
              <wp:extent cx="1919288" cy="1251843"/>
              <wp:effectExtent l="0" t="0" r="0" b="0"/>
              <wp:wrapSquare wrapText="bothSides" distT="114300" distB="114300" distL="114300" distR="114300"/>
              <wp:docPr id="7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1"/>
                      <a:srcRect/>
                      <a:stretch>
                        <a:fillRect/>
                      </a:stretch>
                    </pic:blipFill>
                    <pic:spPr>
                      <a:xfrm>
                        <a:off x="0" y="0"/>
                        <a:ext cx="1919288" cy="1251843"/>
                      </a:xfrm>
                      <a:prstGeom prst="rect">
                        <a:avLst/>
                      </a:prstGeom>
                      <a:ln/>
                    </pic:spPr>
                  </pic:pic>
                </a:graphicData>
              </a:graphic>
            </wp:anchor>
          </w:drawing>
        </w:r>
      </w:ins>
    </w:p>
    <w:p w14:paraId="17F34FB4" w14:textId="77777777" w:rsidR="00001BF7" w:rsidRDefault="00115F48">
      <w:pPr>
        <w:spacing w:after="0" w:line="276" w:lineRule="auto"/>
        <w:ind w:left="2160"/>
      </w:pPr>
      <w:r>
        <w:t>After</w:t>
      </w:r>
      <w:r>
        <w:t xml:space="preserve"> careful review and consideration, we have chosen MySQL 8.0+ as the SQL database for our </w:t>
      </w:r>
      <w:proofErr w:type="gramStart"/>
      <w:r>
        <w:t>server side</w:t>
      </w:r>
      <w:proofErr w:type="gramEnd"/>
      <w:r>
        <w:t xml:space="preserve"> persistence layer thanks to its performance, ease of use, robustness and open source license.</w:t>
      </w:r>
      <w:r>
        <w:br/>
      </w:r>
    </w:p>
    <w:p w14:paraId="6C456230" w14:textId="77777777" w:rsidR="00001BF7" w:rsidRDefault="00115F48">
      <w:pPr>
        <w:spacing w:after="0" w:line="276" w:lineRule="auto"/>
        <w:ind w:left="2160"/>
      </w:pPr>
      <w:r>
        <w:t xml:space="preserve">We understand more advanced and featured implementations of SQL databases exist, but since the </w:t>
      </w:r>
      <w:proofErr w:type="gramStart"/>
      <w:r>
        <w:t>main focus</w:t>
      </w:r>
      <w:proofErr w:type="gramEnd"/>
      <w:r>
        <w:t xml:space="preserve"> of the </w:t>
      </w:r>
      <w:proofErr w:type="spellStart"/>
      <w:r>
        <w:t>Trailru</w:t>
      </w:r>
      <w:proofErr w:type="spellEnd"/>
      <w:r>
        <w:t xml:space="preserve"> application is the client app, we believe MySQL 8.0 meets our needs, and highlight some special features that allow for easier deployme</w:t>
      </w:r>
      <w:r>
        <w:t>nt and performance. Of those the main reasons are:</w:t>
      </w:r>
      <w:r>
        <w:br/>
      </w:r>
    </w:p>
    <w:p w14:paraId="3CD4B550" w14:textId="77777777" w:rsidR="00001BF7" w:rsidRDefault="00115F48">
      <w:pPr>
        <w:numPr>
          <w:ilvl w:val="0"/>
          <w:numId w:val="8"/>
        </w:numPr>
        <w:spacing w:after="0" w:line="276" w:lineRule="auto"/>
        <w:ind w:left="2880"/>
      </w:pPr>
      <w:proofErr w:type="gramStart"/>
      <w:r>
        <w:rPr>
          <w:b/>
        </w:rPr>
        <w:t>Open Source</w:t>
      </w:r>
      <w:proofErr w:type="gramEnd"/>
      <w:r>
        <w:rPr>
          <w:b/>
        </w:rPr>
        <w:t xml:space="preserve"> License:</w:t>
      </w:r>
      <w:r>
        <w:t xml:space="preserve"> Reducing costs to the server side implementation, and allowing for extensions to be built if needed.</w:t>
      </w:r>
    </w:p>
    <w:p w14:paraId="473C8ADD" w14:textId="77777777" w:rsidR="00001BF7" w:rsidRDefault="00115F48">
      <w:pPr>
        <w:numPr>
          <w:ilvl w:val="0"/>
          <w:numId w:val="8"/>
        </w:numPr>
        <w:spacing w:after="0" w:line="276" w:lineRule="auto"/>
        <w:ind w:left="2880"/>
      </w:pPr>
      <w:r>
        <w:rPr>
          <w:b/>
        </w:rPr>
        <w:t>High performance on reading transactions</w:t>
      </w:r>
      <w:r>
        <w:t xml:space="preserve">, since those are the ones to operate the </w:t>
      </w:r>
      <w:r>
        <w:t xml:space="preserve">most in </w:t>
      </w:r>
      <w:proofErr w:type="spellStart"/>
      <w:r>
        <w:t>TrailRu</w:t>
      </w:r>
      <w:proofErr w:type="spellEnd"/>
      <w:r>
        <w:t xml:space="preserve">, we expect to have much more reading of information from the server, than actual uploading or writing, since </w:t>
      </w:r>
      <w:proofErr w:type="gramStart"/>
      <w:r>
        <w:t>the majority of</w:t>
      </w:r>
      <w:proofErr w:type="gramEnd"/>
      <w:r>
        <w:t xml:space="preserve"> users will tend more to retrieve information about different trails than provide it.</w:t>
      </w:r>
    </w:p>
    <w:p w14:paraId="78A82117" w14:textId="77777777" w:rsidR="00001BF7" w:rsidRDefault="00115F48">
      <w:pPr>
        <w:numPr>
          <w:ilvl w:val="0"/>
          <w:numId w:val="8"/>
        </w:numPr>
        <w:spacing w:after="0" w:line="276" w:lineRule="auto"/>
        <w:ind w:left="2880"/>
      </w:pPr>
      <w:r>
        <w:rPr>
          <w:b/>
        </w:rPr>
        <w:t>Low server side memory footpri</w:t>
      </w:r>
      <w:r>
        <w:rPr>
          <w:b/>
        </w:rPr>
        <w:t>nt</w:t>
      </w:r>
      <w:r>
        <w:t>, other implementations of SQL databases, create an operating system process for each different connection, but MySQL 8 creates a thread, which is much faster to create and has lower memory footprint (Threads per connection ~250KB vs Process per connecti</w:t>
      </w:r>
      <w:r>
        <w:t>on ~8</w:t>
      </w:r>
      <w:proofErr w:type="gramStart"/>
      <w:r>
        <w:t>MB )</w:t>
      </w:r>
      <w:proofErr w:type="gramEnd"/>
    </w:p>
    <w:p w14:paraId="650A6345" w14:textId="77777777" w:rsidR="00001BF7" w:rsidRDefault="00001BF7">
      <w:pPr>
        <w:spacing w:after="0" w:line="276" w:lineRule="auto"/>
      </w:pPr>
    </w:p>
    <w:p w14:paraId="5A8F27E7" w14:textId="77777777" w:rsidR="00001BF7" w:rsidRDefault="00115F48">
      <w:pPr>
        <w:spacing w:after="0" w:line="276" w:lineRule="auto"/>
        <w:ind w:left="2160"/>
      </w:pPr>
      <w:r>
        <w:t>Encryption will be achieved through File System encryption at the Operating System level, and connections to the database will be only authorized from the application server or API and encrypted over SSL.</w:t>
      </w:r>
      <w:r>
        <w:br/>
      </w:r>
    </w:p>
    <w:p w14:paraId="40FAC0F4" w14:textId="77777777" w:rsidR="00001BF7" w:rsidRDefault="00115F48">
      <w:pPr>
        <w:spacing w:after="0" w:line="276" w:lineRule="auto"/>
        <w:ind w:left="2160"/>
      </w:pPr>
      <w:r>
        <w:t>The specific version 8 is very importan</w:t>
      </w:r>
      <w:r>
        <w:t>t for the sake of default SSL encrypted connections and performance over the previous version (version 5.7).</w:t>
      </w:r>
    </w:p>
    <w:p w14:paraId="6EC92A07" w14:textId="77777777" w:rsidR="00001BF7" w:rsidRDefault="00001BF7">
      <w:pPr>
        <w:spacing w:after="0" w:line="276" w:lineRule="auto"/>
        <w:ind w:left="0"/>
      </w:pPr>
    </w:p>
    <w:p w14:paraId="365E4322" w14:textId="77777777" w:rsidR="00001BF7" w:rsidRDefault="00115F48">
      <w:pPr>
        <w:pStyle w:val="Heading4"/>
        <w:spacing w:line="480" w:lineRule="auto"/>
        <w:ind w:left="1440"/>
      </w:pPr>
      <w:bookmarkStart w:id="288" w:name="k5ua8f3x3rxb" w:colFirst="0" w:colLast="0"/>
      <w:bookmarkStart w:id="289" w:name="_hpibnlumc43j" w:colFirst="0" w:colLast="0"/>
      <w:bookmarkEnd w:id="288"/>
      <w:bookmarkEnd w:id="289"/>
      <w:r>
        <w:lastRenderedPageBreak/>
        <w:t>5.6.2.2 Database Entities definition</w:t>
      </w:r>
    </w:p>
    <w:p w14:paraId="59423B1A" w14:textId="77777777" w:rsidR="00001BF7" w:rsidRDefault="00115F48">
      <w:pPr>
        <w:spacing w:after="0" w:line="276" w:lineRule="auto"/>
        <w:ind w:left="2160"/>
      </w:pPr>
      <w:r>
        <w:t>Having created the “</w:t>
      </w:r>
      <w:proofErr w:type="spellStart"/>
      <w:r>
        <w:t>trailru</w:t>
      </w:r>
      <w:proofErr w:type="spellEnd"/>
      <w:r>
        <w:t>” database through command interface:</w:t>
      </w:r>
    </w:p>
    <w:p w14:paraId="5CE246C9" w14:textId="77777777" w:rsidR="00001BF7" w:rsidRDefault="00001BF7">
      <w:pPr>
        <w:spacing w:after="0" w:line="276" w:lineRule="auto"/>
        <w:ind w:left="2160"/>
      </w:pPr>
    </w:p>
    <w:tbl>
      <w:tblPr>
        <w:tblStyle w:val="affffc"/>
        <w:tblW w:w="10695" w:type="dxa"/>
        <w:tblInd w:w="115" w:type="dxa"/>
        <w:tblLayout w:type="fixed"/>
        <w:tblLook w:val="0600" w:firstRow="0" w:lastRow="0" w:firstColumn="0" w:lastColumn="0" w:noHBand="1" w:noVBand="1"/>
      </w:tblPr>
      <w:tblGrid>
        <w:gridCol w:w="10695"/>
      </w:tblGrid>
      <w:tr w:rsidR="00001BF7" w14:paraId="10FF0B71" w14:textId="77777777">
        <w:trPr>
          <w:trHeight w:val="568"/>
        </w:trPr>
        <w:tc>
          <w:tcPr>
            <w:tcW w:w="10695" w:type="dxa"/>
            <w:shd w:val="clear" w:color="auto" w:fill="002451"/>
            <w:tcMar>
              <w:top w:w="100" w:type="dxa"/>
              <w:left w:w="100" w:type="dxa"/>
              <w:bottom w:w="100" w:type="dxa"/>
              <w:right w:w="100" w:type="dxa"/>
            </w:tcMar>
          </w:tcPr>
          <w:p w14:paraId="6FC26DE6" w14:textId="77777777" w:rsidR="00001BF7" w:rsidRDefault="00115F48">
            <w:pPr>
              <w:widowControl w:val="0"/>
              <w:spacing w:after="0" w:line="276" w:lineRule="auto"/>
              <w:ind w:left="0"/>
              <w:rPr>
                <w:rFonts w:ascii="Consolas" w:eastAsia="Consolas" w:hAnsi="Consolas" w:cs="Consolas"/>
                <w:color w:val="FFFFFF"/>
                <w:sz w:val="20"/>
                <w:szCs w:val="20"/>
                <w:shd w:val="clear" w:color="auto" w:fill="002451"/>
              </w:rPr>
            </w:pPr>
            <w:r>
              <w:rPr>
                <w:rFonts w:ascii="Consolas" w:eastAsia="Consolas" w:hAnsi="Consolas" w:cs="Consolas"/>
                <w:color w:val="EBBBFF"/>
                <w:sz w:val="20"/>
                <w:szCs w:val="20"/>
                <w:shd w:val="clear" w:color="auto" w:fill="002451"/>
              </w:rPr>
              <w:t>create</w:t>
            </w:r>
            <w:r>
              <w:rPr>
                <w:rFonts w:ascii="Consolas" w:eastAsia="Consolas" w:hAnsi="Consolas" w:cs="Consolas"/>
                <w:color w:val="FFFFFF"/>
                <w:sz w:val="20"/>
                <w:szCs w:val="20"/>
                <w:shd w:val="clear" w:color="auto" w:fill="002451"/>
              </w:rPr>
              <w:t xml:space="preserve"> </w:t>
            </w:r>
            <w:r>
              <w:rPr>
                <w:rFonts w:ascii="Consolas" w:eastAsia="Consolas" w:hAnsi="Consolas" w:cs="Consolas"/>
                <w:color w:val="EBBBFF"/>
                <w:sz w:val="20"/>
                <w:szCs w:val="20"/>
                <w:shd w:val="clear" w:color="auto" w:fill="002451"/>
              </w:rPr>
              <w:t>database</w:t>
            </w:r>
            <w:r>
              <w:rPr>
                <w:rFonts w:ascii="Consolas" w:eastAsia="Consolas" w:hAnsi="Consolas" w:cs="Consolas"/>
                <w:color w:val="FFFFFF"/>
                <w:sz w:val="20"/>
                <w:szCs w:val="20"/>
                <w:shd w:val="clear" w:color="auto" w:fill="002451"/>
              </w:rPr>
              <w:t xml:space="preserve"> </w:t>
            </w:r>
            <w:proofErr w:type="spellStart"/>
            <w:r>
              <w:rPr>
                <w:rFonts w:ascii="Consolas" w:eastAsia="Consolas" w:hAnsi="Consolas" w:cs="Consolas"/>
                <w:color w:val="FFFFFF"/>
                <w:sz w:val="20"/>
                <w:szCs w:val="20"/>
                <w:shd w:val="clear" w:color="auto" w:fill="002451"/>
              </w:rPr>
              <w:t>trailru</w:t>
            </w:r>
            <w:proofErr w:type="spellEnd"/>
            <w:r>
              <w:rPr>
                <w:rFonts w:ascii="Consolas" w:eastAsia="Consolas" w:hAnsi="Consolas" w:cs="Consolas"/>
                <w:color w:val="FFFFFF"/>
                <w:sz w:val="20"/>
                <w:szCs w:val="20"/>
                <w:shd w:val="clear" w:color="auto" w:fill="002451"/>
              </w:rPr>
              <w:t>;</w:t>
            </w:r>
            <w:r>
              <w:rPr>
                <w:rFonts w:ascii="Consolas" w:eastAsia="Consolas" w:hAnsi="Consolas" w:cs="Consolas"/>
                <w:color w:val="FFFFFF"/>
                <w:sz w:val="20"/>
                <w:szCs w:val="20"/>
                <w:shd w:val="clear" w:color="auto" w:fill="002451"/>
              </w:rPr>
              <w:br/>
            </w:r>
            <w:r>
              <w:rPr>
                <w:rFonts w:ascii="Consolas" w:eastAsia="Consolas" w:hAnsi="Consolas" w:cs="Consolas"/>
                <w:color w:val="EBBBFF"/>
                <w:sz w:val="20"/>
                <w:szCs w:val="20"/>
                <w:shd w:val="clear" w:color="auto" w:fill="002451"/>
              </w:rPr>
              <w:t>use</w:t>
            </w:r>
            <w:r>
              <w:rPr>
                <w:rFonts w:ascii="Consolas" w:eastAsia="Consolas" w:hAnsi="Consolas" w:cs="Consolas"/>
                <w:color w:val="FFFFFF"/>
                <w:sz w:val="20"/>
                <w:szCs w:val="20"/>
                <w:shd w:val="clear" w:color="auto" w:fill="002451"/>
              </w:rPr>
              <w:t xml:space="preserve"> </w:t>
            </w:r>
            <w:proofErr w:type="spellStart"/>
            <w:r>
              <w:rPr>
                <w:rFonts w:ascii="Consolas" w:eastAsia="Consolas" w:hAnsi="Consolas" w:cs="Consolas"/>
                <w:color w:val="FFFFFF"/>
                <w:sz w:val="20"/>
                <w:szCs w:val="20"/>
                <w:shd w:val="clear" w:color="auto" w:fill="002451"/>
              </w:rPr>
              <w:t>trailru</w:t>
            </w:r>
            <w:proofErr w:type="spellEnd"/>
            <w:r>
              <w:rPr>
                <w:rFonts w:ascii="Consolas" w:eastAsia="Consolas" w:hAnsi="Consolas" w:cs="Consolas"/>
                <w:color w:val="FFFFFF"/>
                <w:sz w:val="20"/>
                <w:szCs w:val="20"/>
                <w:shd w:val="clear" w:color="auto" w:fill="002451"/>
              </w:rPr>
              <w:t>;</w:t>
            </w:r>
          </w:p>
        </w:tc>
      </w:tr>
    </w:tbl>
    <w:p w14:paraId="23669D55" w14:textId="77777777" w:rsidR="00001BF7" w:rsidRDefault="00001BF7">
      <w:pPr>
        <w:spacing w:after="0" w:line="276" w:lineRule="auto"/>
        <w:ind w:left="2160"/>
      </w:pPr>
    </w:p>
    <w:p w14:paraId="32AE90F5" w14:textId="77777777" w:rsidR="00001BF7" w:rsidRDefault="00115F48">
      <w:pPr>
        <w:spacing w:after="0" w:line="276" w:lineRule="auto"/>
        <w:ind w:left="2160"/>
      </w:pPr>
      <w:r>
        <w:t>The following database entities are defined in SQL DDL (Database Description Language):</w:t>
      </w:r>
    </w:p>
    <w:p w14:paraId="6DFBE0FE" w14:textId="77777777" w:rsidR="00001BF7" w:rsidRDefault="00001BF7">
      <w:pPr>
        <w:spacing w:after="0" w:line="276" w:lineRule="auto"/>
        <w:ind w:left="2160"/>
      </w:pPr>
    </w:p>
    <w:tbl>
      <w:tblPr>
        <w:tblStyle w:val="affffd"/>
        <w:tblW w:w="0" w:type="auto"/>
        <w:tblLayout w:type="fixed"/>
        <w:tblLook w:val="0600" w:firstRow="0" w:lastRow="0" w:firstColumn="0" w:lastColumn="0" w:noHBand="1" w:noVBand="1"/>
      </w:tblPr>
      <w:tblGrid>
        <w:gridCol w:w="10800"/>
      </w:tblGrid>
      <w:tr w:rsidR="00001BF7" w14:paraId="7B4C623F" w14:textId="77777777">
        <w:tc>
          <w:tcPr>
            <w:tcW w:w="10800" w:type="dxa"/>
            <w:shd w:val="clear" w:color="auto" w:fill="002451"/>
            <w:tcMar>
              <w:top w:w="100" w:type="dxa"/>
              <w:left w:w="100" w:type="dxa"/>
              <w:bottom w:w="100" w:type="dxa"/>
              <w:right w:w="100" w:type="dxa"/>
            </w:tcMar>
          </w:tcPr>
          <w:p w14:paraId="72F34FE1" w14:textId="77777777" w:rsidR="00001BF7" w:rsidRDefault="00115F48">
            <w:pPr>
              <w:widowControl w:val="0"/>
              <w:spacing w:after="0" w:line="276" w:lineRule="auto"/>
              <w:ind w:left="0"/>
              <w:rPr>
                <w:sz w:val="18"/>
                <w:szCs w:val="18"/>
              </w:rPr>
            </w:pP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tags</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tag_id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auto_increment</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primary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t xml:space="preserve">tag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30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tag_type</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40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D1F1A9"/>
                <w:sz w:val="18"/>
                <w:szCs w:val="18"/>
                <w:shd w:val="clear" w:color="auto" w:fill="002451"/>
              </w:rPr>
              <w:t>'TRAIL_FEATURE'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comment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D1F1A9"/>
                <w:sz w:val="18"/>
                <w:szCs w:val="18"/>
                <w:shd w:val="clear" w:color="auto" w:fill="002451"/>
              </w:rPr>
              <w:t>'Potential values may include ''TRAIL_FEATURE'', ''SAFETY'', etc.'</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tags_tag_uindex</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unique</w:t>
            </w:r>
            <w:r>
              <w:rPr>
                <w:rFonts w:ascii="Consolas" w:eastAsia="Consolas" w:hAnsi="Consolas" w:cs="Consolas"/>
                <w:color w:val="FFFFFF"/>
                <w:sz w:val="18"/>
                <w:szCs w:val="18"/>
                <w:shd w:val="clear" w:color="auto" w:fill="002451"/>
              </w:rPr>
              <w:t xml:space="preserve"> (tag)</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br/>
            </w: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trails</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auto_increment</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primary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trail_name</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90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trail_description</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text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overall_rating</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float</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4</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2</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traffic_score</w:t>
            </w:r>
            <w:proofErr w:type="spellEnd"/>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tinyint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created_at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updated_at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br/>
            </w: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trail_markers</w:t>
            </w:r>
            <w:proofErr w:type="spellEnd"/>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trail_ma</w:t>
            </w:r>
            <w:r>
              <w:rPr>
                <w:rFonts w:ascii="Consolas" w:eastAsia="Consolas" w:hAnsi="Consolas" w:cs="Consolas"/>
                <w:color w:val="FFFFFF"/>
                <w:sz w:val="18"/>
                <w:szCs w:val="18"/>
                <w:shd w:val="clear" w:color="auto" w:fill="002451"/>
              </w:rPr>
              <w:t>rker_id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auto_increment</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primary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marker_name</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90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marker_description</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text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t xml:space="preserve">coordinates point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marker_type</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50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D1F1A9"/>
                <w:sz w:val="18"/>
                <w:szCs w:val="18"/>
                <w:shd w:val="clear" w:color="auto" w:fill="002451"/>
              </w:rPr>
              <w:t>'POINT_OF_INTEREST'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comment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D1F1A9"/>
                <w:sz w:val="18"/>
                <w:szCs w:val="18"/>
                <w:shd w:val="clear" w:color="auto" w:fill="002451"/>
              </w:rPr>
              <w:t>'Potential values include TRAIL_HEAD, POINT_OF_INTEREST, DANGER'</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marker_source</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30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D1F1A9"/>
                <w:sz w:val="18"/>
                <w:szCs w:val="18"/>
                <w:shd w:val="clear" w:color="auto" w:fill="002451"/>
              </w:rPr>
              <w:t>'USER_SUBMITTED'</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created_at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updated_at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trail_markers_trails_trail_id_fk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trails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lastRenderedPageBreak/>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br/>
            </w: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trail_meta</w:t>
            </w:r>
            <w:proofErr w:type="spellEnd"/>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trail_meta_id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auto_increment</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primary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w:t>
            </w:r>
            <w:r>
              <w:rPr>
                <w:rFonts w:ascii="Consolas" w:eastAsia="Consolas" w:hAnsi="Consolas" w:cs="Consolas"/>
                <w:color w:val="FFC58F"/>
                <w:sz w:val="18"/>
                <w:szCs w:val="18"/>
                <w:shd w:val="clear" w:color="auto" w:fill="002451"/>
              </w:rPr>
              <w:t>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meta_key</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120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meta_value</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text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created_at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trail_meta_trails_trail_id_fk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trails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br/>
            </w: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trail_tags</w:t>
            </w:r>
            <w:proofErr w:type="spellEnd"/>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tag_id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trail_tags_tags_tag_id_fk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tag_id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tags (</w:t>
            </w:r>
            <w:proofErr w:type="spellStart"/>
            <w:r>
              <w:rPr>
                <w:rFonts w:ascii="Consolas" w:eastAsia="Consolas" w:hAnsi="Consolas" w:cs="Consolas"/>
                <w:color w:val="FFFFFF"/>
                <w:sz w:val="18"/>
                <w:szCs w:val="18"/>
                <w:shd w:val="clear" w:color="auto" w:fill="002451"/>
              </w:rPr>
              <w:t>tag_id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trail_tags_trails_trail_id_fk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fo</w:t>
            </w:r>
            <w:r>
              <w:rPr>
                <w:rFonts w:ascii="Consolas" w:eastAsia="Consolas" w:hAnsi="Consolas" w:cs="Consolas"/>
                <w:color w:val="FFFFFF"/>
                <w:sz w:val="18"/>
                <w:szCs w:val="18"/>
                <w:shd w:val="clear" w:color="auto" w:fill="002451"/>
              </w:rPr>
              <w:t xml:space="preserve">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trails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br/>
            </w: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trail_traffic</w:t>
            </w:r>
            <w:proofErr w:type="spellEnd"/>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trail_traffic_id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auto_increment</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primary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traffic_score</w:t>
            </w:r>
            <w:proofErr w:type="spellEnd"/>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tinyint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created_at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trail_traffic_trails_trail_id_fk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trails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br/>
            </w: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trail_weather</w:t>
            </w:r>
            <w:proofErr w:type="spellEnd"/>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trail_weather_id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auto_i</w:t>
            </w:r>
            <w:r>
              <w:rPr>
                <w:rFonts w:ascii="Consolas" w:eastAsia="Consolas" w:hAnsi="Consolas" w:cs="Consolas"/>
                <w:color w:val="FFFFFF"/>
                <w:sz w:val="18"/>
                <w:szCs w:val="18"/>
                <w:shd w:val="clear" w:color="auto" w:fill="002451"/>
              </w:rPr>
              <w:t>ncrement</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primary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t xml:space="preserve">temperature </w:t>
            </w:r>
            <w:r>
              <w:rPr>
                <w:rFonts w:ascii="Consolas" w:eastAsia="Consolas" w:hAnsi="Consolas" w:cs="Consolas"/>
                <w:color w:val="FFC58F"/>
                <w:sz w:val="18"/>
                <w:szCs w:val="18"/>
                <w:shd w:val="clear" w:color="auto" w:fill="002451"/>
              </w:rPr>
              <w:t>float</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6</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2</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weather_code</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40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D1F1A9"/>
                <w:sz w:val="18"/>
                <w:szCs w:val="18"/>
                <w:shd w:val="clear" w:color="auto" w:fill="002451"/>
              </w:rPr>
              <w:t>'CLEAR'</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comment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D1F1A9"/>
                <w:sz w:val="18"/>
                <w:szCs w:val="18"/>
                <w:shd w:val="clear" w:color="auto" w:fill="002451"/>
              </w:rPr>
              <w:t>'Potential values include ''CLEAR'', ''RAIN'', ''SNOW'', ''CLOUDY'', etc.'</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created_at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trail_weather_trails_trail_id_fk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trails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lastRenderedPageBreak/>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br/>
            </w: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users</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auto_increment</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primary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t xml:space="preserve">email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60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first_name</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40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last_name</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40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created_at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updated_at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users_email_uindex</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unique</w:t>
            </w:r>
            <w:r>
              <w:rPr>
                <w:rFonts w:ascii="Consolas" w:eastAsia="Consolas" w:hAnsi="Consolas" w:cs="Consolas"/>
                <w:color w:val="FFFFFF"/>
                <w:sz w:val="18"/>
                <w:szCs w:val="18"/>
                <w:shd w:val="clear" w:color="auto" w:fill="002451"/>
              </w:rPr>
              <w:t xml:space="preserve"> (email)</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br/>
            </w: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trail_photos</w:t>
            </w:r>
            <w:proofErr w:type="spellEnd"/>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trail_photo_id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auto_increment</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primary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phot</w:t>
            </w:r>
            <w:r>
              <w:rPr>
                <w:rFonts w:ascii="Consolas" w:eastAsia="Consolas" w:hAnsi="Consolas" w:cs="Consolas"/>
                <w:color w:val="FFFFFF"/>
                <w:sz w:val="18"/>
                <w:szCs w:val="18"/>
                <w:shd w:val="clear" w:color="auto" w:fill="002451"/>
              </w:rPr>
              <w:t>o_url</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varchar</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120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created_at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trail_photos_trails_trail_id_fk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trails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trail_photos_users_user_id_fk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users</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br/>
            </w: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trail_reviews</w:t>
            </w:r>
            <w:proofErr w:type="spellEnd"/>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rating_id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auto_increment</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primary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t xml:space="preserve">review </w:t>
            </w:r>
            <w:r>
              <w:rPr>
                <w:rFonts w:ascii="Consolas" w:eastAsia="Consolas" w:hAnsi="Consolas" w:cs="Consolas"/>
                <w:color w:val="FFC58F"/>
                <w:sz w:val="18"/>
                <w:szCs w:val="18"/>
                <w:shd w:val="clear" w:color="auto" w:fill="002451"/>
              </w:rPr>
              <w:t>te</w:t>
            </w:r>
            <w:r>
              <w:rPr>
                <w:rFonts w:ascii="Consolas" w:eastAsia="Consolas" w:hAnsi="Consolas" w:cs="Consolas"/>
                <w:color w:val="FFC58F"/>
                <w:sz w:val="18"/>
                <w:szCs w:val="18"/>
                <w:shd w:val="clear" w:color="auto" w:fill="002451"/>
              </w:rPr>
              <w:t>xt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t xml:space="preserve">rating </w:t>
            </w:r>
            <w:r>
              <w:rPr>
                <w:rFonts w:ascii="Consolas" w:eastAsia="Consolas" w:hAnsi="Consolas" w:cs="Consolas"/>
                <w:color w:val="FFC58F"/>
                <w:sz w:val="18"/>
                <w:szCs w:val="18"/>
                <w:shd w:val="clear" w:color="auto" w:fill="002451"/>
              </w:rPr>
              <w:t>float</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4</w:t>
            </w:r>
            <w:r>
              <w:rPr>
                <w:rFonts w:ascii="Consolas" w:eastAsia="Consolas" w:hAnsi="Consolas" w:cs="Consolas"/>
                <w:color w:val="FFFFFF"/>
                <w:sz w:val="18"/>
                <w:szCs w:val="18"/>
                <w:shd w:val="clear" w:color="auto" w:fill="002451"/>
              </w:rPr>
              <w:t>,</w:t>
            </w:r>
            <w:r>
              <w:rPr>
                <w:rFonts w:ascii="Consolas" w:eastAsia="Consolas" w:hAnsi="Consolas" w:cs="Consolas"/>
                <w:color w:val="FFC58F"/>
                <w:sz w:val="18"/>
                <w:szCs w:val="18"/>
                <w:shd w:val="clear" w:color="auto" w:fill="002451"/>
              </w:rPr>
              <w:t>2</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5.00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created_at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updated_at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trail_reviews_trails_trail_id_fk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trails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trail_reviews_users_user_id_fk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users</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w:t>
            </w:r>
            <w:r>
              <w:rPr>
                <w:rFonts w:ascii="Consolas" w:eastAsia="Consolas" w:hAnsi="Consolas" w:cs="Consolas"/>
                <w:color w:val="EBBBFF"/>
                <w:sz w:val="18"/>
                <w:szCs w:val="18"/>
                <w:shd w:val="clear" w:color="auto" w:fill="002451"/>
              </w:rPr>
              <w:t>cade</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br/>
            </w: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user_trail_favorites</w:t>
            </w:r>
            <w:proofErr w:type="spellEnd"/>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user_trail_favorite_id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auto_increment</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lastRenderedPageBreak/>
              <w:tab/>
            </w:r>
            <w:r>
              <w:rPr>
                <w:rFonts w:ascii="Consolas" w:eastAsia="Consolas" w:hAnsi="Consolas" w:cs="Consolas"/>
                <w:color w:val="FFFFFF"/>
                <w:sz w:val="18"/>
                <w:szCs w:val="18"/>
                <w:shd w:val="clear" w:color="auto" w:fill="002451"/>
              </w:rPr>
              <w:tab/>
              <w:t xml:space="preserve">primary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created_at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user_trail_favorites_trails_trail_id_fk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trails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user_trail_favorites_users_user_id_fk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users</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br/>
            </w:r>
            <w:r>
              <w:rPr>
                <w:rFonts w:ascii="Consolas" w:eastAsia="Consolas" w:hAnsi="Consolas" w:cs="Consolas"/>
                <w:color w:val="EBBBFF"/>
                <w:sz w:val="18"/>
                <w:szCs w:val="18"/>
                <w:shd w:val="clear" w:color="auto" w:fill="002451"/>
              </w:rPr>
              <w:t>create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table</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user_trail_recommendations</w:t>
            </w:r>
            <w:proofErr w:type="spellEnd"/>
            <w:r>
              <w:rPr>
                <w:rFonts w:ascii="Consolas" w:eastAsia="Consolas" w:hAnsi="Consolas" w:cs="Consolas"/>
                <w:color w:val="FFFFFF"/>
                <w:sz w:val="18"/>
                <w:szCs w:val="18"/>
                <w:shd w:val="clear" w:color="auto" w:fill="002451"/>
              </w:rPr>
              <w:b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user_trail_recommendation_id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auto_increment</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primary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priority_score</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int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0</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not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proofErr w:type="spellStart"/>
            <w:r>
              <w:rPr>
                <w:rFonts w:ascii="Consolas" w:eastAsia="Consolas" w:hAnsi="Consolas" w:cs="Consolas"/>
                <w:color w:val="FFFFFF"/>
                <w:sz w:val="18"/>
                <w:szCs w:val="18"/>
                <w:shd w:val="clear" w:color="auto" w:fill="002451"/>
              </w:rPr>
              <w:t>created_at</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default</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CURRENT_TIMESTAMP</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FFC58F"/>
                <w:sz w:val="18"/>
                <w:szCs w:val="18"/>
                <w:shd w:val="clear" w:color="auto" w:fill="002451"/>
              </w:rPr>
              <w:t>null</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user_trail_recommendations_pk_2</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unique</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user_trail_recommendations_trails_trail_id_fk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trails (</w:t>
            </w:r>
            <w:proofErr w:type="spellStart"/>
            <w:r>
              <w:rPr>
                <w:rFonts w:ascii="Consolas" w:eastAsia="Consolas" w:hAnsi="Consolas" w:cs="Consolas"/>
                <w:color w:val="FFFFFF"/>
                <w:sz w:val="18"/>
                <w:szCs w:val="18"/>
                <w:shd w:val="clear" w:color="auto" w:fill="002451"/>
              </w:rPr>
              <w:t>trail_id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const</w:t>
            </w:r>
            <w:r>
              <w:rPr>
                <w:rFonts w:ascii="Consolas" w:eastAsia="Consolas" w:hAnsi="Consolas" w:cs="Consolas"/>
                <w:color w:val="EBBBFF"/>
                <w:sz w:val="18"/>
                <w:szCs w:val="18"/>
                <w:shd w:val="clear" w:color="auto" w:fill="002451"/>
              </w:rPr>
              <w:t>raint</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user_trail_recommendations_users_user_id_fk</w:t>
            </w:r>
            <w:proofErr w:type="spellEnd"/>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t xml:space="preserve">foreign </w:t>
            </w:r>
            <w:r>
              <w:rPr>
                <w:rFonts w:ascii="Consolas" w:eastAsia="Consolas" w:hAnsi="Consolas" w:cs="Consolas"/>
                <w:color w:val="EBBBFF"/>
                <w:sz w:val="18"/>
                <w:szCs w:val="18"/>
                <w:shd w:val="clear" w:color="auto" w:fill="002451"/>
              </w:rPr>
              <w:t>key</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references</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users</w:t>
            </w:r>
            <w:r>
              <w:rPr>
                <w:rFonts w:ascii="Consolas" w:eastAsia="Consolas" w:hAnsi="Consolas" w:cs="Consolas"/>
                <w:color w:val="FFFFFF"/>
                <w:sz w:val="18"/>
                <w:szCs w:val="18"/>
                <w:shd w:val="clear" w:color="auto" w:fill="002451"/>
              </w:rPr>
              <w:t xml:space="preserve"> (</w:t>
            </w:r>
            <w:proofErr w:type="spellStart"/>
            <w:r>
              <w:rPr>
                <w:rFonts w:ascii="Consolas" w:eastAsia="Consolas" w:hAnsi="Consolas" w:cs="Consolas"/>
                <w:color w:val="FFFFFF"/>
                <w:sz w:val="18"/>
                <w:szCs w:val="18"/>
                <w:shd w:val="clear" w:color="auto" w:fill="002451"/>
              </w:rPr>
              <w:t>user_id</w:t>
            </w:r>
            <w:proofErr w:type="spellEnd"/>
            <w:r>
              <w:rPr>
                <w:rFonts w:ascii="Consolas" w:eastAsia="Consolas" w:hAnsi="Consolas" w:cs="Consolas"/>
                <w:color w:val="FFFFFF"/>
                <w:sz w:val="18"/>
                <w:szCs w:val="18"/>
                <w:shd w:val="clear" w:color="auto" w:fill="002451"/>
              </w:rPr>
              <w:t>)</w:t>
            </w:r>
            <w:r>
              <w:rPr>
                <w:rFonts w:ascii="Consolas" w:eastAsia="Consolas" w:hAnsi="Consolas" w:cs="Consolas"/>
                <w:color w:val="FFFFFF"/>
                <w:sz w:val="18"/>
                <w:szCs w:val="18"/>
                <w:shd w:val="clear" w:color="auto" w:fill="002451"/>
              </w:rPr>
              <w:br/>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FFFFFF"/>
                <w:sz w:val="18"/>
                <w:szCs w:val="18"/>
                <w:shd w:val="clear" w:color="auto" w:fill="002451"/>
              </w:rPr>
              <w:tab/>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update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on</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delete</w:t>
            </w:r>
            <w:r>
              <w:rPr>
                <w:rFonts w:ascii="Consolas" w:eastAsia="Consolas" w:hAnsi="Consolas" w:cs="Consolas"/>
                <w:color w:val="FFFFFF"/>
                <w:sz w:val="18"/>
                <w:szCs w:val="18"/>
                <w:shd w:val="clear" w:color="auto" w:fill="002451"/>
              </w:rPr>
              <w:t xml:space="preserve"> </w:t>
            </w:r>
            <w:r>
              <w:rPr>
                <w:rFonts w:ascii="Consolas" w:eastAsia="Consolas" w:hAnsi="Consolas" w:cs="Consolas"/>
                <w:color w:val="EBBBFF"/>
                <w:sz w:val="18"/>
                <w:szCs w:val="18"/>
                <w:shd w:val="clear" w:color="auto" w:fill="002451"/>
              </w:rPr>
              <w:t>cascade</w:t>
            </w:r>
            <w:r>
              <w:rPr>
                <w:rFonts w:ascii="Consolas" w:eastAsia="Consolas" w:hAnsi="Consolas" w:cs="Consolas"/>
                <w:color w:val="FFFFFF"/>
                <w:sz w:val="18"/>
                <w:szCs w:val="18"/>
                <w:shd w:val="clear" w:color="auto" w:fill="002451"/>
              </w:rPr>
              <w:br/>
              <w:t>);</w:t>
            </w:r>
          </w:p>
        </w:tc>
      </w:tr>
    </w:tbl>
    <w:p w14:paraId="3C62004D" w14:textId="77777777" w:rsidR="00001BF7" w:rsidRDefault="00001BF7">
      <w:pPr>
        <w:spacing w:after="0" w:line="276" w:lineRule="auto"/>
        <w:ind w:left="0"/>
      </w:pPr>
    </w:p>
    <w:p w14:paraId="16B255BA" w14:textId="77777777" w:rsidR="00001BF7" w:rsidRDefault="00001BF7">
      <w:pPr>
        <w:spacing w:after="0" w:line="276" w:lineRule="auto"/>
        <w:ind w:left="0"/>
      </w:pPr>
    </w:p>
    <w:p w14:paraId="528F8C8C" w14:textId="77777777" w:rsidR="00001BF7" w:rsidRDefault="00115F48">
      <w:pPr>
        <w:pStyle w:val="Heading4"/>
        <w:spacing w:line="480" w:lineRule="auto"/>
        <w:ind w:left="1440"/>
      </w:pPr>
      <w:bookmarkStart w:id="290" w:name="_llai4rxzmbpg" w:colFirst="0" w:colLast="0"/>
      <w:bookmarkEnd w:id="290"/>
      <w:r>
        <w:t>5.6.2.3 Database Entities Relationship Diagram</w:t>
      </w:r>
    </w:p>
    <w:p w14:paraId="680FB7BD" w14:textId="77777777" w:rsidR="00001BF7" w:rsidRDefault="00115F48">
      <w:pPr>
        <w:spacing w:after="0" w:line="480" w:lineRule="auto"/>
        <w:ind w:left="2160"/>
        <w:rPr>
          <w:sz w:val="22"/>
          <w:szCs w:val="22"/>
        </w:rPr>
      </w:pPr>
      <w:r>
        <w:rPr>
          <w:sz w:val="22"/>
          <w:szCs w:val="22"/>
        </w:rPr>
        <w:t>Having created the database entities, the following will be the corresponding diagram:</w:t>
      </w:r>
    </w:p>
    <w:p w14:paraId="3E08C88B" w14:textId="77777777" w:rsidR="00001BF7" w:rsidRDefault="00001BF7">
      <w:pPr>
        <w:spacing w:after="0" w:line="276" w:lineRule="auto"/>
        <w:ind w:left="0"/>
      </w:pPr>
    </w:p>
    <w:p w14:paraId="72025223" w14:textId="77777777" w:rsidR="00001BF7" w:rsidRDefault="00115F48">
      <w:pPr>
        <w:spacing w:after="0" w:line="276" w:lineRule="auto"/>
        <w:ind w:left="0"/>
        <w:jc w:val="center"/>
      </w:pPr>
      <w:commentRangeStart w:id="291"/>
      <w:r>
        <w:rPr>
          <w:noProof/>
        </w:rPr>
        <w:lastRenderedPageBreak/>
        <w:drawing>
          <wp:inline distT="114300" distB="114300" distL="114300" distR="114300" wp14:anchorId="19463134" wp14:editId="34DA62E5">
            <wp:extent cx="5481638" cy="8084924"/>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2"/>
                    <a:srcRect/>
                    <a:stretch>
                      <a:fillRect/>
                    </a:stretch>
                  </pic:blipFill>
                  <pic:spPr>
                    <a:xfrm>
                      <a:off x="0" y="0"/>
                      <a:ext cx="5481638" cy="8084924"/>
                    </a:xfrm>
                    <a:prstGeom prst="rect">
                      <a:avLst/>
                    </a:prstGeom>
                    <a:ln/>
                  </pic:spPr>
                </pic:pic>
              </a:graphicData>
            </a:graphic>
          </wp:inline>
        </w:drawing>
      </w:r>
      <w:commentRangeEnd w:id="291"/>
      <w:r>
        <w:commentReference w:id="291"/>
      </w:r>
    </w:p>
    <w:p w14:paraId="5E15FA28" w14:textId="77777777" w:rsidR="00001BF7" w:rsidRDefault="00001BF7">
      <w:pPr>
        <w:spacing w:after="0" w:line="276" w:lineRule="auto"/>
        <w:ind w:left="0"/>
      </w:pPr>
    </w:p>
    <w:p w14:paraId="0C2AAAAC" w14:textId="77777777" w:rsidR="00001BF7" w:rsidRDefault="00115F48">
      <w:pPr>
        <w:pStyle w:val="Heading3"/>
        <w:spacing w:after="0" w:line="276" w:lineRule="auto"/>
      </w:pPr>
      <w:bookmarkStart w:id="292" w:name="_ax5u5bpzrbt" w:colFirst="0" w:colLast="0"/>
      <w:bookmarkEnd w:id="292"/>
      <w:r>
        <w:t>5.6.3 GPS</w:t>
      </w:r>
    </w:p>
    <w:p w14:paraId="5BE24FAA" w14:textId="77777777" w:rsidR="00001BF7" w:rsidRDefault="00115F48">
      <w:pPr>
        <w:pStyle w:val="Heading4"/>
        <w:spacing w:after="0" w:line="480" w:lineRule="auto"/>
        <w:ind w:left="1440"/>
      </w:pPr>
      <w:bookmarkStart w:id="293" w:name="_czth0fhx8rta" w:colFirst="0" w:colLast="0"/>
      <w:bookmarkEnd w:id="293"/>
      <w:r>
        <w:t xml:space="preserve">5.6.3.1 GPS functionality </w:t>
      </w:r>
    </w:p>
    <w:p w14:paraId="14171C08" w14:textId="77777777" w:rsidR="00001BF7" w:rsidRDefault="00115F48">
      <w:pPr>
        <w:spacing w:after="0" w:line="276" w:lineRule="auto"/>
        <w:ind w:left="2160"/>
      </w:pPr>
      <w:r>
        <w:t xml:space="preserve">GPS functionality will be asynchronous allowing the user to have the GPS running in the background while managing other apps during planning or hiking. </w:t>
      </w:r>
    </w:p>
    <w:p w14:paraId="559B0844" w14:textId="77777777" w:rsidR="00001BF7" w:rsidRDefault="00001BF7">
      <w:pPr>
        <w:spacing w:after="0" w:line="276" w:lineRule="auto"/>
        <w:ind w:left="0"/>
        <w:jc w:val="center"/>
      </w:pPr>
    </w:p>
    <w:p w14:paraId="3798FCBC" w14:textId="77777777" w:rsidR="00001BF7" w:rsidRDefault="00115F48">
      <w:pPr>
        <w:spacing w:after="0" w:line="276" w:lineRule="auto"/>
        <w:ind w:left="0"/>
        <w:jc w:val="center"/>
      </w:pPr>
      <w:r>
        <w:t xml:space="preserve">The Brief Mapping of </w:t>
      </w:r>
      <w:proofErr w:type="spellStart"/>
      <w:r>
        <w:t>Trailru</w:t>
      </w:r>
      <w:proofErr w:type="spellEnd"/>
      <w:r>
        <w:t xml:space="preserve"> GPS Function </w:t>
      </w:r>
    </w:p>
    <w:p w14:paraId="03247E95" w14:textId="77777777" w:rsidR="00001BF7" w:rsidRDefault="00001BF7">
      <w:pPr>
        <w:spacing w:after="0" w:line="276" w:lineRule="auto"/>
        <w:ind w:left="0"/>
        <w:jc w:val="center"/>
      </w:pPr>
    </w:p>
    <w:p w14:paraId="2A18DC24" w14:textId="77777777" w:rsidR="00001BF7" w:rsidRDefault="00115F48">
      <w:pPr>
        <w:spacing w:after="0" w:line="276" w:lineRule="auto"/>
        <w:ind w:left="0"/>
      </w:pPr>
      <w:r>
        <w:rPr>
          <w:noProof/>
        </w:rPr>
        <w:drawing>
          <wp:inline distT="114300" distB="114300" distL="114300" distR="114300" wp14:anchorId="3910BE36" wp14:editId="525E0159">
            <wp:extent cx="6796088" cy="4421813"/>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3"/>
                    <a:srcRect/>
                    <a:stretch>
                      <a:fillRect/>
                    </a:stretch>
                  </pic:blipFill>
                  <pic:spPr>
                    <a:xfrm>
                      <a:off x="0" y="0"/>
                      <a:ext cx="6796088" cy="4421813"/>
                    </a:xfrm>
                    <a:prstGeom prst="rect">
                      <a:avLst/>
                    </a:prstGeom>
                    <a:ln/>
                  </pic:spPr>
                </pic:pic>
              </a:graphicData>
            </a:graphic>
          </wp:inline>
        </w:drawing>
      </w:r>
    </w:p>
    <w:p w14:paraId="16C22BE5" w14:textId="77777777" w:rsidR="00001BF7" w:rsidRDefault="00001BF7">
      <w:pPr>
        <w:spacing w:after="0" w:line="276" w:lineRule="auto"/>
        <w:ind w:left="0"/>
      </w:pPr>
    </w:p>
    <w:p w14:paraId="321AC05E" w14:textId="77777777" w:rsidR="00001BF7" w:rsidRDefault="00115F48">
      <w:pPr>
        <w:spacing w:after="0" w:line="276" w:lineRule="auto"/>
        <w:ind w:left="0"/>
        <w:jc w:val="center"/>
      </w:pPr>
      <w:r>
        <w:t>Figure Information 5.6.2.1</w:t>
      </w:r>
    </w:p>
    <w:p w14:paraId="47529743" w14:textId="77777777" w:rsidR="00001BF7" w:rsidRDefault="00001BF7">
      <w:pPr>
        <w:spacing w:after="0" w:line="276" w:lineRule="auto"/>
        <w:ind w:left="0"/>
        <w:jc w:val="center"/>
      </w:pPr>
    </w:p>
    <w:p w14:paraId="4681B942" w14:textId="77777777" w:rsidR="00001BF7" w:rsidRDefault="00115F48">
      <w:pPr>
        <w:spacing w:after="0" w:line="276" w:lineRule="auto"/>
        <w:ind w:left="0"/>
        <w:jc w:val="center"/>
      </w:pPr>
      <w:r>
        <w:t>Above is a brief outline of</w:t>
      </w:r>
      <w:r>
        <w:t xml:space="preserve"> the general stages of GPS mapping system in </w:t>
      </w:r>
      <w:proofErr w:type="spellStart"/>
      <w:r>
        <w:t>Trailru</w:t>
      </w:r>
      <w:proofErr w:type="spellEnd"/>
      <w:r>
        <w:t xml:space="preserve"> mobile application, this section will focus on the implementation of GPS function design. The application is composed by the Google maps interface.</w:t>
      </w:r>
    </w:p>
    <w:p w14:paraId="79AD0399" w14:textId="77777777" w:rsidR="00001BF7" w:rsidRDefault="00115F48">
      <w:pPr>
        <w:spacing w:before="240" w:after="240" w:line="276" w:lineRule="auto"/>
        <w:ind w:left="0"/>
      </w:pPr>
      <w:r>
        <w:lastRenderedPageBreak/>
        <w:t>Near Hiking Trail</w:t>
      </w:r>
      <w:r>
        <w:rPr>
          <w:noProof/>
        </w:rPr>
        <w:drawing>
          <wp:anchor distT="114300" distB="114300" distL="114300" distR="114300" simplePos="0" relativeHeight="251661312" behindDoc="0" locked="0" layoutInCell="1" hidden="0" allowOverlap="1" wp14:anchorId="7B66841A" wp14:editId="26E6D24E">
            <wp:simplePos x="0" y="0"/>
            <wp:positionH relativeFrom="column">
              <wp:posOffset>533400</wp:posOffset>
            </wp:positionH>
            <wp:positionV relativeFrom="paragraph">
              <wp:posOffset>495300</wp:posOffset>
            </wp:positionV>
            <wp:extent cx="5791200" cy="5448300"/>
            <wp:effectExtent l="0" t="0" r="0" b="0"/>
            <wp:wrapTopAndBottom distT="114300" distB="11430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4"/>
                    <a:srcRect/>
                    <a:stretch>
                      <a:fillRect/>
                    </a:stretch>
                  </pic:blipFill>
                  <pic:spPr>
                    <a:xfrm>
                      <a:off x="0" y="0"/>
                      <a:ext cx="5791200" cy="5448300"/>
                    </a:xfrm>
                    <a:prstGeom prst="rect">
                      <a:avLst/>
                    </a:prstGeom>
                    <a:ln/>
                  </pic:spPr>
                </pic:pic>
              </a:graphicData>
            </a:graphic>
          </wp:anchor>
        </w:drawing>
      </w:r>
    </w:p>
    <w:p w14:paraId="7D6FF0A0" w14:textId="77777777" w:rsidR="00001BF7" w:rsidRDefault="00001BF7">
      <w:pPr>
        <w:spacing w:before="240" w:after="240" w:line="276" w:lineRule="auto"/>
        <w:ind w:left="0"/>
      </w:pPr>
    </w:p>
    <w:p w14:paraId="4A6F27A1" w14:textId="77777777" w:rsidR="00001BF7" w:rsidRDefault="00115F48">
      <w:pPr>
        <w:spacing w:before="240" w:after="240" w:line="276" w:lineRule="auto"/>
        <w:ind w:left="0"/>
        <w:jc w:val="center"/>
      </w:pPr>
      <w:r>
        <w:t>5.6.2.2</w:t>
      </w:r>
    </w:p>
    <w:p w14:paraId="25502EEC" w14:textId="77777777" w:rsidR="00001BF7" w:rsidRDefault="00115F48">
      <w:pPr>
        <w:spacing w:before="240" w:after="240" w:line="276" w:lineRule="auto"/>
        <w:ind w:left="0"/>
      </w:pPr>
      <w:r>
        <w:t xml:space="preserve">5.6.3.2 The process of the </w:t>
      </w:r>
      <w:r>
        <w:t xml:space="preserve">function in figure is to show users the near hiking trail spots around them. This design pattern is mainly focused on understanding the needs of users, by designing the application based on the location spot and filter the distance of trails. </w:t>
      </w:r>
    </w:p>
    <w:p w14:paraId="1024C8A3" w14:textId="77777777" w:rsidR="00001BF7" w:rsidRDefault="00001BF7">
      <w:pPr>
        <w:spacing w:before="240" w:after="240" w:line="276" w:lineRule="auto"/>
        <w:ind w:left="0"/>
      </w:pPr>
    </w:p>
    <w:p w14:paraId="6E31D1D4" w14:textId="77777777" w:rsidR="00001BF7" w:rsidRDefault="00001BF7">
      <w:pPr>
        <w:spacing w:before="240" w:after="240" w:line="276" w:lineRule="auto"/>
        <w:ind w:left="0"/>
      </w:pPr>
    </w:p>
    <w:p w14:paraId="084BB033" w14:textId="77777777" w:rsidR="00001BF7" w:rsidRDefault="00115F48">
      <w:pPr>
        <w:spacing w:before="240" w:after="240" w:line="276" w:lineRule="auto"/>
        <w:ind w:left="0"/>
        <w:jc w:val="center"/>
      </w:pPr>
      <w:r>
        <w:lastRenderedPageBreak/>
        <w:t>My Locatio</w:t>
      </w:r>
      <w:r>
        <w:t>n (Track on the Trail)</w:t>
      </w:r>
      <w:r>
        <w:rPr>
          <w:noProof/>
        </w:rPr>
        <w:drawing>
          <wp:anchor distT="114300" distB="114300" distL="114300" distR="114300" simplePos="0" relativeHeight="251662336" behindDoc="0" locked="0" layoutInCell="1" hidden="0" allowOverlap="1" wp14:anchorId="001ED3BB" wp14:editId="39AD54CC">
            <wp:simplePos x="0" y="0"/>
            <wp:positionH relativeFrom="column">
              <wp:posOffset>1262063</wp:posOffset>
            </wp:positionH>
            <wp:positionV relativeFrom="paragraph">
              <wp:posOffset>371475</wp:posOffset>
            </wp:positionV>
            <wp:extent cx="4757738" cy="3067050"/>
            <wp:effectExtent l="0" t="0" r="0" b="0"/>
            <wp:wrapTopAndBottom distT="114300" distB="114300"/>
            <wp:docPr id="8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5"/>
                    <a:srcRect/>
                    <a:stretch>
                      <a:fillRect/>
                    </a:stretch>
                  </pic:blipFill>
                  <pic:spPr>
                    <a:xfrm>
                      <a:off x="0" y="0"/>
                      <a:ext cx="4757738" cy="3067050"/>
                    </a:xfrm>
                    <a:prstGeom prst="rect">
                      <a:avLst/>
                    </a:prstGeom>
                    <a:ln/>
                  </pic:spPr>
                </pic:pic>
              </a:graphicData>
            </a:graphic>
          </wp:anchor>
        </w:drawing>
      </w:r>
    </w:p>
    <w:p w14:paraId="5AB34382" w14:textId="77777777" w:rsidR="00001BF7" w:rsidRDefault="00115F48">
      <w:pPr>
        <w:spacing w:before="240" w:after="240" w:line="276" w:lineRule="auto"/>
        <w:ind w:left="0"/>
        <w:jc w:val="center"/>
      </w:pPr>
      <w:r>
        <w:t>Figure Information 5.6.3.3</w:t>
      </w:r>
    </w:p>
    <w:p w14:paraId="2A31A7CC" w14:textId="77777777" w:rsidR="00001BF7" w:rsidRDefault="00115F48">
      <w:pPr>
        <w:pStyle w:val="Heading4"/>
        <w:spacing w:before="240" w:after="240"/>
        <w:ind w:left="1440"/>
      </w:pPr>
      <w:bookmarkStart w:id="294" w:name="_gxae0aana4a8" w:colFirst="0" w:colLast="0"/>
      <w:bookmarkEnd w:id="294"/>
      <w:r>
        <w:t>5.6.3.3 My Location Figure</w:t>
      </w:r>
    </w:p>
    <w:p w14:paraId="4DFF0138" w14:textId="77777777" w:rsidR="00001BF7" w:rsidRDefault="00115F48">
      <w:pPr>
        <w:spacing w:before="240" w:after="240" w:line="276" w:lineRule="auto"/>
        <w:ind w:left="2160"/>
      </w:pPr>
      <w:r>
        <w:t>The figure above shows how the application shall receive the current circumstances to decide if GPS is on or not. If the GPS is off, it will check the Wi-Fi and GPRS. If any of t</w:t>
      </w:r>
      <w:r>
        <w:t xml:space="preserve">he methods is available, users will be able to use devices to collect current coordinates and display their location with icons on the trail map. </w:t>
      </w:r>
    </w:p>
    <w:p w14:paraId="4ADE9F74" w14:textId="77777777" w:rsidR="00001BF7" w:rsidRDefault="00115F48">
      <w:pPr>
        <w:pStyle w:val="Heading2"/>
        <w:spacing w:before="240" w:after="240" w:line="276" w:lineRule="auto"/>
      </w:pPr>
      <w:bookmarkStart w:id="295" w:name="_smfkmqmzc350" w:colFirst="0" w:colLast="0"/>
      <w:bookmarkEnd w:id="295"/>
      <w:r>
        <w:t xml:space="preserve">5.6.4 Map and Data Caching </w:t>
      </w:r>
    </w:p>
    <w:p w14:paraId="59980460" w14:textId="77777777" w:rsidR="00001BF7" w:rsidRDefault="00115F48">
      <w:pPr>
        <w:pStyle w:val="Heading4"/>
        <w:spacing w:before="240" w:after="240"/>
        <w:ind w:left="1440"/>
      </w:pPr>
      <w:bookmarkStart w:id="296" w:name="_nb1oyqx1s2vr" w:colFirst="0" w:colLast="0"/>
      <w:bookmarkEnd w:id="296"/>
      <w:r>
        <w:t xml:space="preserve">5.6.4.1 Cached Data </w:t>
      </w:r>
    </w:p>
    <w:p w14:paraId="37ECAB8B" w14:textId="77777777" w:rsidR="00001BF7" w:rsidRDefault="00115F48">
      <w:pPr>
        <w:spacing w:before="240" w:after="240" w:line="276" w:lineRule="auto"/>
        <w:ind w:left="2160"/>
      </w:pPr>
      <w:r>
        <w:t xml:space="preserve">While using SQLite, the application can cache data needed in cell phone memory. SQLite is an </w:t>
      </w:r>
      <w:proofErr w:type="gramStart"/>
      <w:r>
        <w:t>open source</w:t>
      </w:r>
      <w:proofErr w:type="gramEnd"/>
      <w:r>
        <w:t xml:space="preserve"> relational database that supports standard databases and takes up a small amount of memory while the application is running. </w:t>
      </w:r>
    </w:p>
    <w:p w14:paraId="0D7DD714" w14:textId="77777777" w:rsidR="00001BF7" w:rsidRDefault="00001BF7">
      <w:pPr>
        <w:ind w:left="0"/>
      </w:pPr>
    </w:p>
    <w:p w14:paraId="2FB0DD1A" w14:textId="77777777" w:rsidR="00001BF7" w:rsidRDefault="00115F48">
      <w:pPr>
        <w:pStyle w:val="Heading1"/>
        <w:ind w:left="0"/>
      </w:pPr>
      <w:bookmarkStart w:id="297" w:name="_kyglrfoyg8pa" w:colFirst="0" w:colLast="0"/>
      <w:bookmarkEnd w:id="297"/>
      <w:commentRangeStart w:id="298"/>
      <w:r>
        <w:lastRenderedPageBreak/>
        <w:t>5.7 Patterns</w:t>
      </w:r>
    </w:p>
    <w:p w14:paraId="2F1F092F" w14:textId="77777777" w:rsidR="00001BF7" w:rsidRDefault="00115F48">
      <w:pPr>
        <w:ind w:left="0"/>
      </w:pPr>
      <w:r>
        <w:t>This sectio</w:t>
      </w:r>
      <w:r>
        <w:t xml:space="preserve">n focuses on the </w:t>
      </w:r>
      <w:proofErr w:type="gramStart"/>
      <w:r>
        <w:rPr>
          <w:b/>
        </w:rPr>
        <w:t>patterns</w:t>
      </w:r>
      <w:proofErr w:type="gramEnd"/>
      <w:r>
        <w:rPr>
          <w:b/>
        </w:rPr>
        <w:t xml:space="preserve"> framework</w:t>
      </w:r>
      <w:r>
        <w:t xml:space="preserve"> according to the IEEE standard 1016-2009 Page 17. Section 5.7 will be concerned with the React Native framework which allows seamless cross-platform (android, </w:t>
      </w:r>
      <w:proofErr w:type="spellStart"/>
      <w:r>
        <w:t>ios</w:t>
      </w:r>
      <w:proofErr w:type="spellEnd"/>
      <w:r>
        <w:t>) development.</w:t>
      </w:r>
    </w:p>
    <w:p w14:paraId="54B028A3" w14:textId="77777777" w:rsidR="00001BF7" w:rsidRDefault="00115F48">
      <w:pPr>
        <w:pStyle w:val="Heading3"/>
        <w:spacing w:line="480" w:lineRule="auto"/>
        <w:ind w:left="0"/>
      </w:pPr>
      <w:bookmarkStart w:id="299" w:name="_y91pnozhr55j" w:colFirst="0" w:colLast="0"/>
      <w:bookmarkEnd w:id="299"/>
      <w:r>
        <w:t>5.7.1 React Native Cross-Platform Communica</w:t>
      </w:r>
      <w:r>
        <w:t>tion</w:t>
      </w:r>
      <w:commentRangeEnd w:id="298"/>
      <w:r>
        <w:commentReference w:id="298"/>
      </w:r>
    </w:p>
    <w:p w14:paraId="0513E9E2" w14:textId="77777777" w:rsidR="00001BF7" w:rsidRDefault="00115F48">
      <w:pPr>
        <w:spacing w:after="0" w:line="276" w:lineRule="auto"/>
      </w:pPr>
      <w:commentRangeStart w:id="300"/>
      <w:commentRangeStart w:id="301"/>
      <w:r>
        <w:t xml:space="preserve">The React Native framework allows for seamless cross-platform mobile development. React </w:t>
      </w:r>
      <w:proofErr w:type="spellStart"/>
      <w:r>
        <w:t>Naitive</w:t>
      </w:r>
      <w:proofErr w:type="spellEnd"/>
      <w:r>
        <w:t xml:space="preserve"> apps are written using React, a JavaScript framework, and compiled to platform specific code (for either IOS, Android, or the web) so that it can be written whi</w:t>
      </w:r>
      <w:r>
        <w:t xml:space="preserve">ch is shared on all platforms. For </w:t>
      </w:r>
      <w:proofErr w:type="gramStart"/>
      <w:r>
        <w:t>example</w:t>
      </w:r>
      <w:proofErr w:type="gramEnd"/>
      <w:r>
        <w:t xml:space="preserve"> the React </w:t>
      </w:r>
      <w:proofErr w:type="spellStart"/>
      <w:r>
        <w:t>Naitive</w:t>
      </w:r>
      <w:proofErr w:type="spellEnd"/>
      <w:r>
        <w:t xml:space="preserve"> &lt;</w:t>
      </w:r>
      <w:proofErr w:type="spellStart"/>
      <w:r>
        <w:t>TextInput</w:t>
      </w:r>
      <w:proofErr w:type="spellEnd"/>
      <w:r>
        <w:t>&gt; component maps both to IOS’s &lt;</w:t>
      </w:r>
      <w:proofErr w:type="spellStart"/>
      <w:r>
        <w:t>UITextField</w:t>
      </w:r>
      <w:proofErr w:type="spellEnd"/>
      <w:r>
        <w:t>&gt; component and Android’s &lt;</w:t>
      </w:r>
      <w:proofErr w:type="spellStart"/>
      <w:r>
        <w:t>EditText</w:t>
      </w:r>
      <w:proofErr w:type="spellEnd"/>
      <w:r>
        <w:t xml:space="preserve">&gt; component. </w:t>
      </w:r>
      <w:commentRangeEnd w:id="300"/>
      <w:r>
        <w:commentReference w:id="300"/>
      </w:r>
      <w:commentRangeEnd w:id="301"/>
      <w:r>
        <w:commentReference w:id="301"/>
      </w:r>
    </w:p>
    <w:p w14:paraId="68002F75" w14:textId="77777777" w:rsidR="00001BF7" w:rsidRDefault="00001BF7">
      <w:pPr>
        <w:spacing w:after="0" w:line="276" w:lineRule="auto"/>
      </w:pPr>
    </w:p>
    <w:p w14:paraId="6A2989B9" w14:textId="77777777" w:rsidR="00001BF7" w:rsidRDefault="00115F48">
      <w:pPr>
        <w:spacing w:after="0" w:line="276" w:lineRule="auto"/>
      </w:pPr>
      <w:r>
        <w:t xml:space="preserve">As stated above React Native is based on React which uses a combination of JavaScript </w:t>
      </w:r>
      <w:r>
        <w:t>and JSX (JavaScript XML) syntax to build user interfaces. Functions and classes are built using standard JavaScript syntax, within these functions and classes there can be code written with JSX syntax which will be rendered in the app (the &lt;</w:t>
      </w:r>
      <w:proofErr w:type="spellStart"/>
      <w:r>
        <w:t>TextInput</w:t>
      </w:r>
      <w:proofErr w:type="spellEnd"/>
      <w:r>
        <w:t>&gt; comp</w:t>
      </w:r>
      <w:r>
        <w:t xml:space="preserve">onent mentioned above is an example of a JSX tag), JSX can also have JavaScript code embedded within it. One function from the React </w:t>
      </w:r>
      <w:proofErr w:type="spellStart"/>
      <w:r>
        <w:t>Naitive</w:t>
      </w:r>
      <w:proofErr w:type="spellEnd"/>
      <w:r>
        <w:t xml:space="preserve"> code is used as the starting point for the whole program (much like the main function in C).</w:t>
      </w:r>
    </w:p>
    <w:p w14:paraId="56955F77" w14:textId="77777777" w:rsidR="00001BF7" w:rsidRDefault="00115F48">
      <w:pPr>
        <w:spacing w:after="0" w:line="276" w:lineRule="auto"/>
        <w:ind w:left="0"/>
        <w:jc w:val="center"/>
      </w:pPr>
      <w:r>
        <w:rPr>
          <w:noProof/>
        </w:rPr>
        <w:lastRenderedPageBreak/>
        <w:drawing>
          <wp:inline distT="114300" distB="114300" distL="114300" distR="114300" wp14:anchorId="499AE1DD" wp14:editId="55D7B5A6">
            <wp:extent cx="5715000" cy="512445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6"/>
                    <a:srcRect/>
                    <a:stretch>
                      <a:fillRect/>
                    </a:stretch>
                  </pic:blipFill>
                  <pic:spPr>
                    <a:xfrm>
                      <a:off x="0" y="0"/>
                      <a:ext cx="5715000" cy="5124450"/>
                    </a:xfrm>
                    <a:prstGeom prst="rect">
                      <a:avLst/>
                    </a:prstGeom>
                    <a:ln/>
                  </pic:spPr>
                </pic:pic>
              </a:graphicData>
            </a:graphic>
          </wp:inline>
        </w:drawing>
      </w:r>
    </w:p>
    <w:p w14:paraId="3B7C293B" w14:textId="77777777" w:rsidR="00001BF7" w:rsidRDefault="00001BF7">
      <w:pPr>
        <w:spacing w:after="0" w:line="276" w:lineRule="auto"/>
        <w:ind w:left="0"/>
      </w:pPr>
    </w:p>
    <w:p w14:paraId="25467D79" w14:textId="77777777" w:rsidR="00001BF7" w:rsidRDefault="00115F48">
      <w:pPr>
        <w:pStyle w:val="Heading3"/>
        <w:spacing w:line="480" w:lineRule="auto"/>
        <w:ind w:left="0"/>
      </w:pPr>
      <w:bookmarkStart w:id="302" w:name="_vzhknxv2qgk1" w:colFirst="0" w:colLast="0"/>
      <w:bookmarkEnd w:id="302"/>
      <w:r>
        <w:t>5.7.2 Model View Co</w:t>
      </w:r>
      <w:r>
        <w:t xml:space="preserve">ntroller Design Pattern </w:t>
      </w:r>
    </w:p>
    <w:p w14:paraId="1C4857E9" w14:textId="77777777" w:rsidR="00001BF7" w:rsidRDefault="00115F48">
      <w:pPr>
        <w:spacing w:after="0" w:line="276" w:lineRule="auto"/>
      </w:pPr>
      <w:r>
        <w:t>Model view controller is a software design pattern that is commonly used for user interface development process. Model view controller design pattern divides the related topics into three design components. The idea is for users to</w:t>
      </w:r>
      <w:r>
        <w:t xml:space="preserve"> provide a command prompt to </w:t>
      </w:r>
      <w:proofErr w:type="spellStart"/>
      <w:r>
        <w:t>Trailru</w:t>
      </w:r>
      <w:proofErr w:type="spellEnd"/>
      <w:r>
        <w:t xml:space="preserve">, and the modules will provide feedback and results to users. Below </w:t>
      </w:r>
      <w:proofErr w:type="gramStart"/>
      <w:r>
        <w:t>are</w:t>
      </w:r>
      <w:proofErr w:type="gramEnd"/>
      <w:r>
        <w:t xml:space="preserve"> the description of three components: </w:t>
      </w:r>
    </w:p>
    <w:p w14:paraId="1E614E07" w14:textId="77777777" w:rsidR="00001BF7" w:rsidRDefault="00001BF7">
      <w:pPr>
        <w:spacing w:after="0" w:line="276" w:lineRule="auto"/>
      </w:pPr>
    </w:p>
    <w:p w14:paraId="15FB27DB" w14:textId="77777777" w:rsidR="00001BF7" w:rsidRDefault="00115F48">
      <w:pPr>
        <w:spacing w:after="0" w:line="276" w:lineRule="auto"/>
      </w:pPr>
      <w:r>
        <w:t xml:space="preserve">Model-The central component of design pattern, it directly manages the data and rules of </w:t>
      </w:r>
      <w:proofErr w:type="spellStart"/>
      <w:r>
        <w:t>Trailru</w:t>
      </w:r>
      <w:proofErr w:type="spellEnd"/>
      <w:r>
        <w:t xml:space="preserve">. </w:t>
      </w:r>
    </w:p>
    <w:p w14:paraId="5F34B0B5" w14:textId="77777777" w:rsidR="00001BF7" w:rsidRDefault="00001BF7">
      <w:pPr>
        <w:spacing w:after="0" w:line="276" w:lineRule="auto"/>
      </w:pPr>
    </w:p>
    <w:p w14:paraId="036BF9C8" w14:textId="77777777" w:rsidR="00001BF7" w:rsidRDefault="00115F48">
      <w:pPr>
        <w:spacing w:after="0" w:line="276" w:lineRule="auto"/>
      </w:pPr>
      <w:r>
        <w:t xml:space="preserve">User View-Representation of information such as user interface. </w:t>
      </w:r>
    </w:p>
    <w:p w14:paraId="605A21F4" w14:textId="77777777" w:rsidR="00001BF7" w:rsidRDefault="00001BF7">
      <w:pPr>
        <w:spacing w:after="0" w:line="276" w:lineRule="auto"/>
        <w:ind w:left="1440"/>
      </w:pPr>
    </w:p>
    <w:p w14:paraId="7CD58599" w14:textId="77777777" w:rsidR="00001BF7" w:rsidRDefault="00115F48">
      <w:pPr>
        <w:spacing w:after="0" w:line="276" w:lineRule="auto"/>
        <w:rPr>
          <w:highlight w:val="green"/>
        </w:rPr>
      </w:pPr>
      <w:r>
        <w:t xml:space="preserve">Controller-Inputs and converts to commend for </w:t>
      </w:r>
      <w:proofErr w:type="spellStart"/>
      <w:r>
        <w:t>for</w:t>
      </w:r>
      <w:proofErr w:type="spellEnd"/>
      <w:r>
        <w:t xml:space="preserve"> model or user view. </w:t>
      </w:r>
    </w:p>
    <w:p w14:paraId="2673375E" w14:textId="77777777" w:rsidR="00001BF7" w:rsidRDefault="00001BF7">
      <w:pPr>
        <w:spacing w:after="0" w:line="276" w:lineRule="auto"/>
        <w:ind w:left="0"/>
        <w:rPr>
          <w:sz w:val="22"/>
          <w:szCs w:val="22"/>
        </w:rPr>
      </w:pPr>
    </w:p>
    <w:p w14:paraId="2D1FE37F" w14:textId="77777777" w:rsidR="00001BF7" w:rsidRDefault="00115F48">
      <w:pPr>
        <w:pStyle w:val="Heading3"/>
        <w:spacing w:line="276" w:lineRule="auto"/>
        <w:ind w:left="0" w:firstLine="720"/>
        <w:rPr>
          <w:color w:val="434343"/>
        </w:rPr>
      </w:pPr>
      <w:bookmarkStart w:id="303" w:name="_62ma4fpsan4b" w:colFirst="0" w:colLast="0"/>
      <w:bookmarkEnd w:id="303"/>
      <w:r>
        <w:rPr>
          <w:color w:val="434343"/>
        </w:rPr>
        <w:t>5.7.2.1 Diagram</w:t>
      </w:r>
    </w:p>
    <w:p w14:paraId="3B674A84" w14:textId="77777777" w:rsidR="00001BF7" w:rsidRDefault="00001BF7">
      <w:pPr>
        <w:spacing w:after="0" w:line="276" w:lineRule="auto"/>
        <w:ind w:left="1440"/>
        <w:rPr>
          <w:sz w:val="22"/>
          <w:szCs w:val="22"/>
        </w:rPr>
      </w:pPr>
    </w:p>
    <w:p w14:paraId="04A27975" w14:textId="77777777" w:rsidR="00001BF7" w:rsidRDefault="00115F48">
      <w:pPr>
        <w:spacing w:after="0" w:line="276" w:lineRule="auto"/>
        <w:ind w:left="0"/>
        <w:jc w:val="center"/>
        <w:rPr>
          <w:sz w:val="22"/>
          <w:szCs w:val="22"/>
        </w:rPr>
      </w:pPr>
      <w:r>
        <w:rPr>
          <w:noProof/>
          <w:sz w:val="22"/>
          <w:szCs w:val="22"/>
        </w:rPr>
        <w:drawing>
          <wp:inline distT="114300" distB="114300" distL="114300" distR="114300" wp14:anchorId="4F607D64" wp14:editId="43B7483C">
            <wp:extent cx="5943600" cy="33782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7"/>
                    <a:srcRect/>
                    <a:stretch>
                      <a:fillRect/>
                    </a:stretch>
                  </pic:blipFill>
                  <pic:spPr>
                    <a:xfrm>
                      <a:off x="0" y="0"/>
                      <a:ext cx="5943600" cy="3378200"/>
                    </a:xfrm>
                    <a:prstGeom prst="rect">
                      <a:avLst/>
                    </a:prstGeom>
                    <a:ln/>
                  </pic:spPr>
                </pic:pic>
              </a:graphicData>
            </a:graphic>
          </wp:inline>
        </w:drawing>
      </w:r>
    </w:p>
    <w:p w14:paraId="681A2643" w14:textId="77777777" w:rsidR="00001BF7" w:rsidRDefault="00001BF7">
      <w:pPr>
        <w:spacing w:after="0" w:line="276" w:lineRule="auto"/>
        <w:ind w:left="0"/>
      </w:pPr>
    </w:p>
    <w:p w14:paraId="4E3AD159" w14:textId="77777777" w:rsidR="00001BF7" w:rsidRDefault="00001BF7"/>
    <w:p w14:paraId="417E2A95" w14:textId="77777777" w:rsidR="00001BF7" w:rsidRDefault="00115F48">
      <w:pPr>
        <w:pStyle w:val="Heading1"/>
        <w:ind w:left="0"/>
      </w:pPr>
      <w:bookmarkStart w:id="304" w:name="_dmferlgss3qu" w:colFirst="0" w:colLast="0"/>
      <w:bookmarkEnd w:id="304"/>
      <w:r>
        <w:t>5.8 Interface</w:t>
      </w:r>
    </w:p>
    <w:p w14:paraId="20347B82" w14:textId="77777777" w:rsidR="00001BF7" w:rsidRDefault="00115F48">
      <w:pPr>
        <w:ind w:left="0"/>
      </w:pPr>
      <w:r>
        <w:t xml:space="preserve">The Interface Viewpoint is described in IEEE Std 1016-2009 on pages 19-20, section </w:t>
      </w:r>
      <w:r>
        <w:t xml:space="preserve">5.8. </w:t>
      </w:r>
    </w:p>
    <w:p w14:paraId="1872FADA" w14:textId="77777777" w:rsidR="00001BF7" w:rsidRDefault="00115F48">
      <w:pPr>
        <w:ind w:left="0"/>
      </w:pPr>
      <w:r>
        <w:t xml:space="preserve">The user interface for </w:t>
      </w:r>
      <w:proofErr w:type="spellStart"/>
      <w:r>
        <w:t>Trailru</w:t>
      </w:r>
      <w:proofErr w:type="spellEnd"/>
      <w:r>
        <w:t xml:space="preserve"> will be created following the requirements in the </w:t>
      </w:r>
      <w:hyperlink r:id="rId258" w:anchor="heading=h.vamxzx6vuf0b">
        <w:r>
          <w:rPr>
            <w:color w:val="1155CC"/>
            <w:u w:val="single"/>
          </w:rPr>
          <w:t>SRS</w:t>
        </w:r>
      </w:hyperlink>
      <w:r>
        <w:t>. Each page will feature picture l</w:t>
      </w:r>
      <w:r>
        <w:t xml:space="preserve">abels like home, back, and options to make the user feel more at ease and in charge. The user interface will be clearly and thoroughly labeled so the user doesn’t have to search around for the right button. </w:t>
      </w:r>
    </w:p>
    <w:p w14:paraId="0E0E41C2" w14:textId="77777777" w:rsidR="00001BF7" w:rsidRDefault="00115F48">
      <w:pPr>
        <w:ind w:left="0"/>
      </w:pPr>
      <w:r>
        <w:t>The following images are examples of the user in</w:t>
      </w:r>
      <w:r>
        <w:t>terface.</w:t>
      </w:r>
    </w:p>
    <w:p w14:paraId="53FD6AAB" w14:textId="77777777" w:rsidR="00001BF7" w:rsidRDefault="00001BF7"/>
    <w:p w14:paraId="3BF20EFE" w14:textId="77777777" w:rsidR="00001BF7" w:rsidRDefault="00001BF7"/>
    <w:p w14:paraId="5035FD31" w14:textId="77777777" w:rsidR="00001BF7" w:rsidRDefault="00001BF7"/>
    <w:tbl>
      <w:tblPr>
        <w:tblStyle w:val="affffe"/>
        <w:tblW w:w="964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001BF7" w14:paraId="0A98AC43" w14:textId="77777777">
        <w:tc>
          <w:tcPr>
            <w:tcW w:w="9645" w:type="dxa"/>
            <w:shd w:val="clear" w:color="auto" w:fill="auto"/>
            <w:tcMar>
              <w:top w:w="100" w:type="dxa"/>
              <w:left w:w="100" w:type="dxa"/>
              <w:bottom w:w="100" w:type="dxa"/>
              <w:right w:w="100" w:type="dxa"/>
            </w:tcMar>
          </w:tcPr>
          <w:p w14:paraId="423F0F40" w14:textId="77777777" w:rsidR="00001BF7" w:rsidRDefault="00115F48">
            <w:r>
              <w:rPr>
                <w:noProof/>
              </w:rPr>
              <w:drawing>
                <wp:inline distT="0" distB="0" distL="0" distR="0" wp14:anchorId="695AF6A4" wp14:editId="61B4F167">
                  <wp:extent cx="5532534" cy="3300413"/>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9"/>
                          <a:srcRect r="5448"/>
                          <a:stretch>
                            <a:fillRect/>
                          </a:stretch>
                        </pic:blipFill>
                        <pic:spPr>
                          <a:xfrm>
                            <a:off x="0" y="0"/>
                            <a:ext cx="5532534" cy="3300413"/>
                          </a:xfrm>
                          <a:prstGeom prst="rect">
                            <a:avLst/>
                          </a:prstGeom>
                          <a:ln/>
                        </pic:spPr>
                      </pic:pic>
                    </a:graphicData>
                  </a:graphic>
                </wp:inline>
              </w:drawing>
            </w:r>
          </w:p>
          <w:p w14:paraId="0838EAE9" w14:textId="77777777" w:rsidR="00001BF7" w:rsidRDefault="00115F48">
            <w:r>
              <w:t xml:space="preserve">       </w:t>
            </w:r>
            <w:r>
              <w:rPr>
                <w:noProof/>
              </w:rPr>
              <w:drawing>
                <wp:inline distT="0" distB="0" distL="0" distR="0" wp14:anchorId="759DF7F9" wp14:editId="483EF974">
                  <wp:extent cx="1606281" cy="3121484"/>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0"/>
                          <a:srcRect/>
                          <a:stretch>
                            <a:fillRect/>
                          </a:stretch>
                        </pic:blipFill>
                        <pic:spPr>
                          <a:xfrm>
                            <a:off x="0" y="0"/>
                            <a:ext cx="1606281" cy="3121484"/>
                          </a:xfrm>
                          <a:prstGeom prst="rect">
                            <a:avLst/>
                          </a:prstGeom>
                          <a:ln/>
                        </pic:spPr>
                      </pic:pic>
                    </a:graphicData>
                  </a:graphic>
                </wp:inline>
              </w:drawing>
            </w:r>
            <w:r>
              <w:t xml:space="preserve">                            </w:t>
            </w:r>
            <w:r>
              <w:rPr>
                <w:noProof/>
              </w:rPr>
              <w:drawing>
                <wp:inline distT="0" distB="0" distL="0" distR="0" wp14:anchorId="32F4A37E" wp14:editId="6E30F622">
                  <wp:extent cx="1553885" cy="3004939"/>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1"/>
                          <a:srcRect/>
                          <a:stretch>
                            <a:fillRect/>
                          </a:stretch>
                        </pic:blipFill>
                        <pic:spPr>
                          <a:xfrm>
                            <a:off x="0" y="0"/>
                            <a:ext cx="1553885" cy="3004939"/>
                          </a:xfrm>
                          <a:prstGeom prst="rect">
                            <a:avLst/>
                          </a:prstGeom>
                          <a:ln/>
                        </pic:spPr>
                      </pic:pic>
                    </a:graphicData>
                  </a:graphic>
                </wp:inline>
              </w:drawing>
            </w:r>
          </w:p>
        </w:tc>
      </w:tr>
      <w:tr w:rsidR="00001BF7" w14:paraId="30912A81" w14:textId="77777777">
        <w:tc>
          <w:tcPr>
            <w:tcW w:w="9645" w:type="dxa"/>
            <w:shd w:val="clear" w:color="auto" w:fill="auto"/>
            <w:tcMar>
              <w:top w:w="100" w:type="dxa"/>
              <w:left w:w="100" w:type="dxa"/>
              <w:bottom w:w="100" w:type="dxa"/>
              <w:right w:w="100" w:type="dxa"/>
            </w:tcMar>
          </w:tcPr>
          <w:p w14:paraId="1E1541FC"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05" w:name="r6drglf7nhib" w:colFirst="0" w:colLast="0"/>
            <w:bookmarkEnd w:id="305"/>
            <w:r>
              <w:rPr>
                <w:i/>
              </w:rPr>
              <w:t>5.8.1: User Interface Mock-up</w:t>
            </w:r>
          </w:p>
        </w:tc>
      </w:tr>
    </w:tbl>
    <w:p w14:paraId="4C18550E" w14:textId="77777777" w:rsidR="00001BF7" w:rsidRDefault="00001BF7"/>
    <w:p w14:paraId="5C83CAC8" w14:textId="77777777" w:rsidR="00001BF7" w:rsidRDefault="00001BF7"/>
    <w:p w14:paraId="47074C8C" w14:textId="77777777" w:rsidR="00001BF7" w:rsidRDefault="00115F48">
      <w:pPr>
        <w:pStyle w:val="Heading3"/>
      </w:pPr>
      <w:bookmarkStart w:id="306" w:name="1wn21cnpusxl" w:colFirst="0" w:colLast="0"/>
      <w:bookmarkStart w:id="307" w:name="_wrk4yiu4siiy" w:colFirst="0" w:colLast="0"/>
      <w:bookmarkEnd w:id="306"/>
      <w:bookmarkEnd w:id="307"/>
      <w:r>
        <w:t>5.8.1 Home Page</w:t>
      </w:r>
    </w:p>
    <w:p w14:paraId="7E10744B" w14:textId="77777777" w:rsidR="00001BF7" w:rsidRDefault="00115F48">
      <w:pPr>
        <w:pStyle w:val="Heading4"/>
        <w:ind w:left="1440"/>
      </w:pPr>
      <w:bookmarkStart w:id="308" w:name="j07qy2jvvzv1" w:colFirst="0" w:colLast="0"/>
      <w:bookmarkStart w:id="309" w:name="_3tig2wb5vtbj" w:colFirst="0" w:colLast="0"/>
      <w:bookmarkEnd w:id="308"/>
      <w:bookmarkEnd w:id="309"/>
      <w:r>
        <w:t>5.8.1.1 Keyword Search (</w:t>
      </w:r>
      <w:hyperlink r:id="rId262" w:anchor="bookmark=id.q7bnhq21pq39">
        <w:r>
          <w:rPr>
            <w:color w:val="1155CC"/>
            <w:u w:val="single"/>
          </w:rPr>
          <w:t>SRS 1.2.1</w:t>
        </w:r>
      </w:hyperlink>
      <w:r>
        <w:t>)</w:t>
      </w:r>
      <w:r>
        <w:br/>
      </w:r>
      <w:r>
        <w:tab/>
        <w:t>A display that has a list of popular keywords that describe hikes.</w:t>
      </w:r>
    </w:p>
    <w:p w14:paraId="584A4E7E" w14:textId="77777777" w:rsidR="00001BF7" w:rsidRDefault="00001BF7">
      <w:pPr>
        <w:ind w:left="1440" w:firstLine="720"/>
      </w:pPr>
    </w:p>
    <w:p w14:paraId="35B20B52" w14:textId="77777777" w:rsidR="00001BF7" w:rsidRDefault="00001BF7">
      <w:pPr>
        <w:ind w:left="1440" w:firstLine="720"/>
      </w:pPr>
    </w:p>
    <w:tbl>
      <w:tblPr>
        <w:tblStyle w:val="afffff"/>
        <w:tblW w:w="936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01BF7" w14:paraId="7BAD8B53" w14:textId="77777777">
        <w:tc>
          <w:tcPr>
            <w:tcW w:w="9360" w:type="dxa"/>
            <w:shd w:val="clear" w:color="auto" w:fill="auto"/>
            <w:tcMar>
              <w:top w:w="100" w:type="dxa"/>
              <w:left w:w="100" w:type="dxa"/>
              <w:bottom w:w="100" w:type="dxa"/>
              <w:right w:w="100" w:type="dxa"/>
            </w:tcMar>
          </w:tcPr>
          <w:p w14:paraId="0A691093" w14:textId="77777777" w:rsidR="00001BF7" w:rsidRDefault="00115F48">
            <w:pPr>
              <w:ind w:left="1440" w:firstLine="720"/>
            </w:pPr>
            <w:r>
              <w:rPr>
                <w:noProof/>
              </w:rPr>
              <w:drawing>
                <wp:inline distT="114300" distB="114300" distL="114300" distR="114300" wp14:anchorId="675F5CA0" wp14:editId="50716414">
                  <wp:extent cx="4389672" cy="3319463"/>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3"/>
                          <a:srcRect/>
                          <a:stretch>
                            <a:fillRect/>
                          </a:stretch>
                        </pic:blipFill>
                        <pic:spPr>
                          <a:xfrm>
                            <a:off x="0" y="0"/>
                            <a:ext cx="4389672" cy="3319463"/>
                          </a:xfrm>
                          <a:prstGeom prst="rect">
                            <a:avLst/>
                          </a:prstGeom>
                          <a:ln/>
                        </pic:spPr>
                      </pic:pic>
                    </a:graphicData>
                  </a:graphic>
                </wp:inline>
              </w:drawing>
            </w:r>
          </w:p>
        </w:tc>
      </w:tr>
      <w:tr w:rsidR="00001BF7" w14:paraId="29242FE1" w14:textId="77777777">
        <w:tc>
          <w:tcPr>
            <w:tcW w:w="9360" w:type="dxa"/>
            <w:shd w:val="clear" w:color="auto" w:fill="auto"/>
            <w:tcMar>
              <w:top w:w="100" w:type="dxa"/>
              <w:left w:w="100" w:type="dxa"/>
              <w:bottom w:w="100" w:type="dxa"/>
              <w:right w:w="100" w:type="dxa"/>
            </w:tcMar>
          </w:tcPr>
          <w:p w14:paraId="4BC6EAA2"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10" w:name="6yzx68rf3lic" w:colFirst="0" w:colLast="0"/>
            <w:bookmarkEnd w:id="310"/>
            <w:r>
              <w:rPr>
                <w:i/>
              </w:rPr>
              <w:t>5.8.1.1.1: Search box</w:t>
            </w:r>
          </w:p>
        </w:tc>
      </w:tr>
    </w:tbl>
    <w:p w14:paraId="6C4D9B35" w14:textId="77777777" w:rsidR="00001BF7" w:rsidRDefault="00001BF7">
      <w:pPr>
        <w:ind w:left="1440" w:firstLine="720"/>
      </w:pPr>
    </w:p>
    <w:p w14:paraId="7848439A" w14:textId="77777777" w:rsidR="00001BF7" w:rsidRDefault="00115F48">
      <w:pPr>
        <w:pStyle w:val="Heading4"/>
        <w:ind w:left="1440"/>
      </w:pPr>
      <w:bookmarkStart w:id="311" w:name="c1pxp0qumhj3" w:colFirst="0" w:colLast="0"/>
      <w:bookmarkStart w:id="312" w:name="_vic6ufa92e3a" w:colFirst="0" w:colLast="0"/>
      <w:bookmarkEnd w:id="311"/>
      <w:bookmarkEnd w:id="312"/>
      <w:r>
        <w:t>5.8.1.1.2 Hike Recommendations (</w:t>
      </w:r>
      <w:hyperlink r:id="rId264" w:anchor="heading=h.us2lpu1bj4cj">
        <w:r>
          <w:rPr>
            <w:color w:val="1155CC"/>
            <w:u w:val="single"/>
          </w:rPr>
          <w:t>SRS 3.2.7</w:t>
        </w:r>
      </w:hyperlink>
      <w:r>
        <w:t>)</w:t>
      </w:r>
    </w:p>
    <w:p w14:paraId="075654D3" w14:textId="77777777" w:rsidR="00001BF7" w:rsidRDefault="00115F48">
      <w:pPr>
        <w:ind w:left="2160"/>
      </w:pPr>
      <w:r>
        <w:t xml:space="preserve">A display that shows users hikes that are recommended to </w:t>
      </w:r>
      <w:r>
        <w:t>them.</w:t>
      </w:r>
    </w:p>
    <w:p w14:paraId="1600C918" w14:textId="77777777" w:rsidR="00001BF7" w:rsidRDefault="00001BF7">
      <w:pPr>
        <w:ind w:left="2160"/>
      </w:pPr>
    </w:p>
    <w:tbl>
      <w:tblPr>
        <w:tblStyle w:val="afffff0"/>
        <w:tblW w:w="10680" w:type="dxa"/>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80"/>
      </w:tblGrid>
      <w:tr w:rsidR="00001BF7" w14:paraId="2E5610CF" w14:textId="77777777">
        <w:tc>
          <w:tcPr>
            <w:tcW w:w="10680" w:type="dxa"/>
            <w:shd w:val="clear" w:color="auto" w:fill="auto"/>
            <w:tcMar>
              <w:top w:w="100" w:type="dxa"/>
              <w:left w:w="100" w:type="dxa"/>
              <w:bottom w:w="100" w:type="dxa"/>
              <w:right w:w="100" w:type="dxa"/>
            </w:tcMar>
          </w:tcPr>
          <w:p w14:paraId="372F582A" w14:textId="77777777" w:rsidR="00001BF7" w:rsidRDefault="00115F48">
            <w:pPr>
              <w:ind w:left="2160"/>
            </w:pPr>
            <w:r>
              <w:rPr>
                <w:noProof/>
              </w:rPr>
              <w:lastRenderedPageBreak/>
              <w:drawing>
                <wp:inline distT="57150" distB="57150" distL="57150" distR="57150" wp14:anchorId="29193A12" wp14:editId="47D5801B">
                  <wp:extent cx="3396570" cy="2892809"/>
                  <wp:effectExtent l="0" t="0" r="0" b="0"/>
                  <wp:docPr id="4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5"/>
                          <a:srcRect/>
                          <a:stretch>
                            <a:fillRect/>
                          </a:stretch>
                        </pic:blipFill>
                        <pic:spPr>
                          <a:xfrm>
                            <a:off x="0" y="0"/>
                            <a:ext cx="3396570" cy="2892809"/>
                          </a:xfrm>
                          <a:prstGeom prst="rect">
                            <a:avLst/>
                          </a:prstGeom>
                          <a:ln/>
                        </pic:spPr>
                      </pic:pic>
                    </a:graphicData>
                  </a:graphic>
                </wp:inline>
              </w:drawing>
            </w:r>
          </w:p>
        </w:tc>
      </w:tr>
      <w:tr w:rsidR="00001BF7" w14:paraId="5878046F" w14:textId="77777777">
        <w:tc>
          <w:tcPr>
            <w:tcW w:w="10680" w:type="dxa"/>
            <w:shd w:val="clear" w:color="auto" w:fill="auto"/>
            <w:tcMar>
              <w:top w:w="100" w:type="dxa"/>
              <w:left w:w="100" w:type="dxa"/>
              <w:bottom w:w="100" w:type="dxa"/>
              <w:right w:w="100" w:type="dxa"/>
            </w:tcMar>
          </w:tcPr>
          <w:p w14:paraId="36CFAEF7"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13" w:name="cp6zinohg1zm" w:colFirst="0" w:colLast="0"/>
            <w:bookmarkEnd w:id="313"/>
            <w:r>
              <w:rPr>
                <w:i/>
              </w:rPr>
              <w:t>5.8.1.2.1: Hike Recommendations</w:t>
            </w:r>
          </w:p>
        </w:tc>
      </w:tr>
    </w:tbl>
    <w:p w14:paraId="0F4EF3D7" w14:textId="77777777" w:rsidR="00001BF7" w:rsidRDefault="00001BF7">
      <w:pPr>
        <w:ind w:left="2160"/>
      </w:pPr>
    </w:p>
    <w:p w14:paraId="62ED2697" w14:textId="77777777" w:rsidR="00001BF7" w:rsidRDefault="00001BF7">
      <w:pPr>
        <w:ind w:left="2160"/>
      </w:pPr>
    </w:p>
    <w:p w14:paraId="3EEE647E" w14:textId="77777777" w:rsidR="00001BF7" w:rsidRDefault="00115F48">
      <w:pPr>
        <w:pStyle w:val="Heading4"/>
        <w:ind w:left="1440"/>
      </w:pPr>
      <w:bookmarkStart w:id="314" w:name="_yiqe3pxfxna7" w:colFirst="0" w:colLast="0"/>
      <w:bookmarkEnd w:id="314"/>
      <w:r>
        <w:t>5.8.1.3 Favorites Button (</w:t>
      </w:r>
      <w:hyperlink r:id="rId266" w:anchor="heading=h.us2lpu1bj4cj">
        <w:r>
          <w:rPr>
            <w:color w:val="1155CC"/>
            <w:u w:val="single"/>
          </w:rPr>
          <w:t>SRS 3.2.6.1</w:t>
        </w:r>
      </w:hyperlink>
      <w:r>
        <w:t>)</w:t>
      </w:r>
    </w:p>
    <w:p w14:paraId="5A92165B" w14:textId="77777777" w:rsidR="00001BF7" w:rsidRDefault="00115F48">
      <w:pPr>
        <w:pStyle w:val="Heading5"/>
      </w:pPr>
      <w:bookmarkStart w:id="315" w:name="_jzotb1hds6fu" w:colFirst="0" w:colLast="0"/>
      <w:bookmarkEnd w:id="315"/>
      <w:r>
        <w:t>5.8.1.3.1 Save as Favorite</w:t>
      </w:r>
    </w:p>
    <w:p w14:paraId="31708012" w14:textId="77777777" w:rsidR="00001BF7" w:rsidRDefault="00115F48">
      <w:pPr>
        <w:ind w:left="0"/>
      </w:pPr>
      <w:r>
        <w:tab/>
      </w:r>
      <w:r>
        <w:tab/>
      </w:r>
      <w:r>
        <w:tab/>
      </w:r>
      <w:r>
        <w:tab/>
        <w:t>A button that allows users to save a hike to the favorites list.</w:t>
      </w:r>
    </w:p>
    <w:tbl>
      <w:tblPr>
        <w:tblStyle w:val="afffff1"/>
        <w:tblW w:w="10320" w:type="dxa"/>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0"/>
      </w:tblGrid>
      <w:tr w:rsidR="00001BF7" w14:paraId="1A7563EB" w14:textId="77777777">
        <w:tc>
          <w:tcPr>
            <w:tcW w:w="10320" w:type="dxa"/>
            <w:shd w:val="clear" w:color="auto" w:fill="auto"/>
            <w:tcMar>
              <w:top w:w="100" w:type="dxa"/>
              <w:left w:w="100" w:type="dxa"/>
              <w:bottom w:w="100" w:type="dxa"/>
              <w:right w:w="100" w:type="dxa"/>
            </w:tcMar>
          </w:tcPr>
          <w:p w14:paraId="43EDF24E" w14:textId="77777777" w:rsidR="00001BF7" w:rsidRDefault="00115F48">
            <w:pPr>
              <w:ind w:left="2160" w:firstLine="720"/>
            </w:pPr>
            <w:r>
              <w:rPr>
                <w:noProof/>
              </w:rPr>
              <w:drawing>
                <wp:inline distT="114300" distB="114300" distL="114300" distR="114300" wp14:anchorId="64A07528" wp14:editId="7ABB6834">
                  <wp:extent cx="2966128" cy="2461444"/>
                  <wp:effectExtent l="0" t="0" r="0" b="0"/>
                  <wp:docPr id="9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67"/>
                          <a:srcRect/>
                          <a:stretch>
                            <a:fillRect/>
                          </a:stretch>
                        </pic:blipFill>
                        <pic:spPr>
                          <a:xfrm>
                            <a:off x="0" y="0"/>
                            <a:ext cx="2966128" cy="2461444"/>
                          </a:xfrm>
                          <a:prstGeom prst="rect">
                            <a:avLst/>
                          </a:prstGeom>
                          <a:ln/>
                        </pic:spPr>
                      </pic:pic>
                    </a:graphicData>
                  </a:graphic>
                </wp:inline>
              </w:drawing>
            </w:r>
          </w:p>
        </w:tc>
      </w:tr>
      <w:tr w:rsidR="00001BF7" w14:paraId="67B53AEE" w14:textId="77777777">
        <w:tc>
          <w:tcPr>
            <w:tcW w:w="10320" w:type="dxa"/>
            <w:shd w:val="clear" w:color="auto" w:fill="auto"/>
            <w:tcMar>
              <w:top w:w="100" w:type="dxa"/>
              <w:left w:w="100" w:type="dxa"/>
              <w:bottom w:w="100" w:type="dxa"/>
              <w:right w:w="100" w:type="dxa"/>
            </w:tcMar>
          </w:tcPr>
          <w:p w14:paraId="2486F016" w14:textId="77777777" w:rsidR="00001BF7" w:rsidRDefault="00115F48">
            <w:pPr>
              <w:widowControl w:val="0"/>
              <w:pBdr>
                <w:top w:val="nil"/>
                <w:left w:val="nil"/>
                <w:bottom w:val="nil"/>
                <w:right w:val="nil"/>
                <w:between w:val="nil"/>
              </w:pBdr>
              <w:spacing w:after="0" w:line="240" w:lineRule="auto"/>
              <w:ind w:left="0"/>
              <w:jc w:val="center"/>
              <w:rPr>
                <w:i/>
              </w:rPr>
            </w:pPr>
            <w:r>
              <w:rPr>
                <w:i/>
              </w:rPr>
              <w:lastRenderedPageBreak/>
              <w:t xml:space="preserve">Figure </w:t>
            </w:r>
            <w:bookmarkStart w:id="316" w:name="857ublgnqrks" w:colFirst="0" w:colLast="0"/>
            <w:bookmarkEnd w:id="316"/>
            <w:r>
              <w:rPr>
                <w:i/>
              </w:rPr>
              <w:t>5.8.1.3.1.1: Save as Favorite Button</w:t>
            </w:r>
          </w:p>
        </w:tc>
      </w:tr>
    </w:tbl>
    <w:p w14:paraId="2EA2AC7B" w14:textId="77777777" w:rsidR="00001BF7" w:rsidRDefault="00001BF7">
      <w:pPr>
        <w:ind w:left="2160" w:firstLine="720"/>
      </w:pPr>
    </w:p>
    <w:p w14:paraId="31BFB35E" w14:textId="77777777" w:rsidR="00001BF7" w:rsidRDefault="00115F48">
      <w:pPr>
        <w:pStyle w:val="Heading5"/>
        <w:ind w:left="1440"/>
      </w:pPr>
      <w:bookmarkStart w:id="317" w:name="_90hxyn8fzb1y" w:colFirst="0" w:colLast="0"/>
      <w:bookmarkEnd w:id="317"/>
      <w:r>
        <w:tab/>
        <w:t>5.8.1.3.2 Favorites Button</w:t>
      </w:r>
    </w:p>
    <w:p w14:paraId="2250D7F8" w14:textId="77777777" w:rsidR="00001BF7" w:rsidRDefault="00115F48">
      <w:pPr>
        <w:ind w:left="2880"/>
      </w:pPr>
      <w:r>
        <w:t>A button allows users to access hikes that they have previously saved as a favorite, signified by a heart icon.</w:t>
      </w:r>
    </w:p>
    <w:p w14:paraId="127A0F20" w14:textId="77777777" w:rsidR="00001BF7" w:rsidRDefault="00001BF7">
      <w:pPr>
        <w:ind w:left="0"/>
      </w:pPr>
    </w:p>
    <w:tbl>
      <w:tblPr>
        <w:tblStyle w:val="afffff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5BD50298" w14:textId="77777777">
        <w:tc>
          <w:tcPr>
            <w:tcW w:w="10800" w:type="dxa"/>
            <w:shd w:val="clear" w:color="auto" w:fill="auto"/>
            <w:tcMar>
              <w:top w:w="100" w:type="dxa"/>
              <w:left w:w="100" w:type="dxa"/>
              <w:bottom w:w="100" w:type="dxa"/>
              <w:right w:w="100" w:type="dxa"/>
            </w:tcMar>
          </w:tcPr>
          <w:p w14:paraId="6FA303C8" w14:textId="77777777" w:rsidR="00001BF7" w:rsidRDefault="00115F48">
            <w:pPr>
              <w:ind w:left="0"/>
              <w:jc w:val="center"/>
            </w:pPr>
            <w:r>
              <w:rPr>
                <w:noProof/>
              </w:rPr>
              <w:drawing>
                <wp:inline distT="114300" distB="114300" distL="114300" distR="114300" wp14:anchorId="02998995" wp14:editId="573FC1D0">
                  <wp:extent cx="2957513" cy="2981821"/>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8"/>
                          <a:srcRect/>
                          <a:stretch>
                            <a:fillRect/>
                          </a:stretch>
                        </pic:blipFill>
                        <pic:spPr>
                          <a:xfrm>
                            <a:off x="0" y="0"/>
                            <a:ext cx="2957513" cy="2981821"/>
                          </a:xfrm>
                          <a:prstGeom prst="rect">
                            <a:avLst/>
                          </a:prstGeom>
                          <a:ln/>
                        </pic:spPr>
                      </pic:pic>
                    </a:graphicData>
                  </a:graphic>
                </wp:inline>
              </w:drawing>
            </w:r>
          </w:p>
        </w:tc>
      </w:tr>
      <w:tr w:rsidR="00001BF7" w14:paraId="1F4DF5B4" w14:textId="77777777">
        <w:tc>
          <w:tcPr>
            <w:tcW w:w="10800" w:type="dxa"/>
            <w:shd w:val="clear" w:color="auto" w:fill="auto"/>
            <w:tcMar>
              <w:top w:w="100" w:type="dxa"/>
              <w:left w:w="100" w:type="dxa"/>
              <w:bottom w:w="100" w:type="dxa"/>
              <w:right w:w="100" w:type="dxa"/>
            </w:tcMar>
          </w:tcPr>
          <w:p w14:paraId="15D173A3"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18" w:name="jz7dlnpecigh" w:colFirst="0" w:colLast="0"/>
            <w:bookmarkEnd w:id="318"/>
            <w:r>
              <w:rPr>
                <w:i/>
              </w:rPr>
              <w:t>5.8.1.3.2.1: Favorites Button</w:t>
            </w:r>
          </w:p>
        </w:tc>
      </w:tr>
    </w:tbl>
    <w:p w14:paraId="0CD7CACB" w14:textId="77777777" w:rsidR="00001BF7" w:rsidRDefault="00001BF7">
      <w:pPr>
        <w:ind w:left="0"/>
      </w:pPr>
    </w:p>
    <w:p w14:paraId="4D8B7D66" w14:textId="77777777" w:rsidR="00001BF7" w:rsidRDefault="00115F48">
      <w:pPr>
        <w:ind w:left="0"/>
      </w:pPr>
      <w:r>
        <w:tab/>
      </w:r>
      <w:r>
        <w:tab/>
      </w:r>
      <w:r>
        <w:tab/>
      </w:r>
      <w:r>
        <w:tab/>
      </w:r>
    </w:p>
    <w:p w14:paraId="7B569FF9" w14:textId="77777777" w:rsidR="00001BF7" w:rsidRDefault="00115F48">
      <w:pPr>
        <w:pStyle w:val="Heading4"/>
        <w:ind w:left="1440"/>
      </w:pPr>
      <w:bookmarkStart w:id="319" w:name="_2xfcsvqnlhgd" w:colFirst="0" w:colLast="0"/>
      <w:bookmarkEnd w:id="319"/>
      <w:r>
        <w:t>5.8.1.4 Hike Card (</w:t>
      </w:r>
      <w:hyperlink r:id="rId269" w:anchor="heading=h.us2lpu1bj4cj">
        <w:r>
          <w:rPr>
            <w:color w:val="1155CC"/>
            <w:u w:val="single"/>
          </w:rPr>
          <w:t>SRS 3.2.2</w:t>
        </w:r>
      </w:hyperlink>
      <w:r>
        <w:t>)</w:t>
      </w:r>
    </w:p>
    <w:p w14:paraId="4543FF34" w14:textId="77777777" w:rsidR="00001BF7" w:rsidRDefault="00115F48">
      <w:pPr>
        <w:ind w:left="2160"/>
      </w:pPr>
      <w:r>
        <w:t>A display that shows a summary of the information found on the hike page.</w:t>
      </w:r>
    </w:p>
    <w:p w14:paraId="5CA24F85" w14:textId="77777777" w:rsidR="00001BF7" w:rsidRDefault="00001BF7">
      <w:pPr>
        <w:ind w:left="0"/>
      </w:pPr>
    </w:p>
    <w:tbl>
      <w:tblPr>
        <w:tblStyle w:val="affff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5853F253" w14:textId="77777777">
        <w:tc>
          <w:tcPr>
            <w:tcW w:w="10800" w:type="dxa"/>
            <w:shd w:val="clear" w:color="auto" w:fill="auto"/>
            <w:tcMar>
              <w:top w:w="100" w:type="dxa"/>
              <w:left w:w="100" w:type="dxa"/>
              <w:bottom w:w="100" w:type="dxa"/>
              <w:right w:w="100" w:type="dxa"/>
            </w:tcMar>
          </w:tcPr>
          <w:p w14:paraId="59D19527" w14:textId="77777777" w:rsidR="00001BF7" w:rsidRDefault="00115F48">
            <w:pPr>
              <w:ind w:left="0"/>
              <w:jc w:val="center"/>
            </w:pPr>
            <w:r>
              <w:rPr>
                <w:noProof/>
              </w:rPr>
              <w:lastRenderedPageBreak/>
              <w:drawing>
                <wp:inline distT="114300" distB="114300" distL="114300" distR="114300" wp14:anchorId="43FB3A9B" wp14:editId="18042853">
                  <wp:extent cx="2584357" cy="2928938"/>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70"/>
                          <a:srcRect/>
                          <a:stretch>
                            <a:fillRect/>
                          </a:stretch>
                        </pic:blipFill>
                        <pic:spPr>
                          <a:xfrm>
                            <a:off x="0" y="0"/>
                            <a:ext cx="2584357" cy="2928938"/>
                          </a:xfrm>
                          <a:prstGeom prst="rect">
                            <a:avLst/>
                          </a:prstGeom>
                          <a:ln/>
                        </pic:spPr>
                      </pic:pic>
                    </a:graphicData>
                  </a:graphic>
                </wp:inline>
              </w:drawing>
            </w:r>
          </w:p>
        </w:tc>
      </w:tr>
      <w:tr w:rsidR="00001BF7" w14:paraId="19E499BE" w14:textId="77777777">
        <w:tc>
          <w:tcPr>
            <w:tcW w:w="10800" w:type="dxa"/>
            <w:shd w:val="clear" w:color="auto" w:fill="auto"/>
            <w:tcMar>
              <w:top w:w="100" w:type="dxa"/>
              <w:left w:w="100" w:type="dxa"/>
              <w:bottom w:w="100" w:type="dxa"/>
              <w:right w:w="100" w:type="dxa"/>
            </w:tcMar>
          </w:tcPr>
          <w:p w14:paraId="27844F58"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20" w:name="is6weazjnfw" w:colFirst="0" w:colLast="0"/>
            <w:bookmarkEnd w:id="320"/>
            <w:r>
              <w:rPr>
                <w:i/>
              </w:rPr>
              <w:t>5.8.1.4.1: Hike Card</w:t>
            </w:r>
          </w:p>
        </w:tc>
      </w:tr>
    </w:tbl>
    <w:p w14:paraId="71EADF65" w14:textId="77777777" w:rsidR="00001BF7" w:rsidRDefault="00001BF7">
      <w:pPr>
        <w:ind w:left="0"/>
      </w:pPr>
    </w:p>
    <w:p w14:paraId="5A890992" w14:textId="77777777" w:rsidR="00001BF7" w:rsidRDefault="00001BF7">
      <w:pPr>
        <w:ind w:left="2160"/>
      </w:pPr>
    </w:p>
    <w:p w14:paraId="564104D3" w14:textId="77777777" w:rsidR="00001BF7" w:rsidRDefault="00001BF7">
      <w:pPr>
        <w:ind w:left="2160"/>
      </w:pPr>
    </w:p>
    <w:p w14:paraId="1762E3E1" w14:textId="77777777" w:rsidR="00001BF7" w:rsidRDefault="00115F48">
      <w:pPr>
        <w:pStyle w:val="Heading3"/>
      </w:pPr>
      <w:bookmarkStart w:id="321" w:name="_zhwzkip4pat4" w:colFirst="0" w:colLast="0"/>
      <w:bookmarkEnd w:id="321"/>
      <w:r>
        <w:t>5.8.2 Hike Page</w:t>
      </w:r>
    </w:p>
    <w:p w14:paraId="47CCDE51" w14:textId="77777777" w:rsidR="00001BF7" w:rsidRDefault="00115F48">
      <w:pPr>
        <w:pStyle w:val="Heading4"/>
        <w:ind w:left="1440"/>
      </w:pPr>
      <w:bookmarkStart w:id="322" w:name="_ltrfegx3v0t3" w:colFirst="0" w:colLast="0"/>
      <w:bookmarkEnd w:id="322"/>
      <w:r>
        <w:t>5.8.2.1 Hike Photos</w:t>
      </w:r>
    </w:p>
    <w:p w14:paraId="1979B061" w14:textId="77777777" w:rsidR="00001BF7" w:rsidRDefault="00115F48">
      <w:pPr>
        <w:ind w:left="2160"/>
      </w:pPr>
      <w:r>
        <w:t>A display that shows photos of the hike. Tapping on the picture of the hike will let the user scroll through a selection of photos of that hike.</w:t>
      </w:r>
    </w:p>
    <w:p w14:paraId="6C7042BE" w14:textId="77777777" w:rsidR="00001BF7" w:rsidRDefault="00001BF7">
      <w:pPr>
        <w:ind w:left="0"/>
      </w:pPr>
    </w:p>
    <w:tbl>
      <w:tblPr>
        <w:tblStyle w:val="afffff4"/>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5F515F69" w14:textId="77777777">
        <w:tc>
          <w:tcPr>
            <w:tcW w:w="10800" w:type="dxa"/>
            <w:shd w:val="clear" w:color="auto" w:fill="auto"/>
            <w:tcMar>
              <w:top w:w="100" w:type="dxa"/>
              <w:left w:w="100" w:type="dxa"/>
              <w:bottom w:w="100" w:type="dxa"/>
              <w:right w:w="100" w:type="dxa"/>
            </w:tcMar>
          </w:tcPr>
          <w:p w14:paraId="29BD5422" w14:textId="77777777" w:rsidR="00001BF7" w:rsidRDefault="00115F48">
            <w:pPr>
              <w:ind w:left="0"/>
              <w:jc w:val="center"/>
            </w:pPr>
            <w:r>
              <w:rPr>
                <w:noProof/>
              </w:rPr>
              <w:lastRenderedPageBreak/>
              <w:drawing>
                <wp:inline distT="114300" distB="114300" distL="114300" distR="114300" wp14:anchorId="728BADB9" wp14:editId="73948D89">
                  <wp:extent cx="2886495" cy="2998019"/>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1"/>
                          <a:srcRect/>
                          <a:stretch>
                            <a:fillRect/>
                          </a:stretch>
                        </pic:blipFill>
                        <pic:spPr>
                          <a:xfrm>
                            <a:off x="0" y="0"/>
                            <a:ext cx="2886495" cy="2998019"/>
                          </a:xfrm>
                          <a:prstGeom prst="rect">
                            <a:avLst/>
                          </a:prstGeom>
                          <a:ln/>
                        </pic:spPr>
                      </pic:pic>
                    </a:graphicData>
                  </a:graphic>
                </wp:inline>
              </w:drawing>
            </w:r>
          </w:p>
        </w:tc>
      </w:tr>
      <w:tr w:rsidR="00001BF7" w14:paraId="00FDC797" w14:textId="77777777">
        <w:tc>
          <w:tcPr>
            <w:tcW w:w="10800" w:type="dxa"/>
            <w:shd w:val="clear" w:color="auto" w:fill="auto"/>
            <w:tcMar>
              <w:top w:w="100" w:type="dxa"/>
              <w:left w:w="100" w:type="dxa"/>
              <w:bottom w:w="100" w:type="dxa"/>
              <w:right w:w="100" w:type="dxa"/>
            </w:tcMar>
          </w:tcPr>
          <w:p w14:paraId="4FC62EC9"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23" w:name="3zfk6r81f6o6" w:colFirst="0" w:colLast="0"/>
            <w:bookmarkEnd w:id="323"/>
            <w:r>
              <w:rPr>
                <w:i/>
              </w:rPr>
              <w:t>5.8.2.1.1: Hike Photos</w:t>
            </w:r>
          </w:p>
        </w:tc>
      </w:tr>
    </w:tbl>
    <w:p w14:paraId="22DE94EB" w14:textId="77777777" w:rsidR="00001BF7" w:rsidRDefault="00001BF7">
      <w:pPr>
        <w:ind w:left="0"/>
      </w:pPr>
    </w:p>
    <w:p w14:paraId="5003C387" w14:textId="77777777" w:rsidR="00001BF7" w:rsidRDefault="00001BF7">
      <w:pPr>
        <w:ind w:left="2160"/>
      </w:pPr>
    </w:p>
    <w:p w14:paraId="3B70F450" w14:textId="77777777" w:rsidR="00001BF7" w:rsidRDefault="00001BF7">
      <w:pPr>
        <w:ind w:left="2160"/>
      </w:pPr>
    </w:p>
    <w:p w14:paraId="7759702F" w14:textId="77777777" w:rsidR="00001BF7" w:rsidRDefault="00115F48">
      <w:pPr>
        <w:pStyle w:val="Heading4"/>
        <w:ind w:left="1440"/>
      </w:pPr>
      <w:bookmarkStart w:id="324" w:name="_j45gi7dqzj1i" w:colFirst="0" w:colLast="0"/>
      <w:bookmarkEnd w:id="324"/>
      <w:r>
        <w:t>5.8.2.2 Hike Difficulty</w:t>
      </w:r>
    </w:p>
    <w:p w14:paraId="3D31B415" w14:textId="77777777" w:rsidR="00001BF7" w:rsidRDefault="00115F48">
      <w:pPr>
        <w:ind w:left="2160"/>
      </w:pPr>
      <w:r>
        <w:t xml:space="preserve">An interface that shows the difficulty and distance of the hike. The information will appear in the upper </w:t>
      </w:r>
      <w:proofErr w:type="gramStart"/>
      <w:r>
        <w:t>right hand</w:t>
      </w:r>
      <w:proofErr w:type="gramEnd"/>
      <w:r>
        <w:t xml:space="preserve"> corner of the screen when a hike is selected for the user. </w:t>
      </w:r>
    </w:p>
    <w:p w14:paraId="36D670F5" w14:textId="77777777" w:rsidR="00001BF7" w:rsidRDefault="00001BF7">
      <w:pPr>
        <w:ind w:left="0"/>
      </w:pPr>
    </w:p>
    <w:tbl>
      <w:tblPr>
        <w:tblStyle w:val="afffff5"/>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43A2B269" w14:textId="77777777">
        <w:tc>
          <w:tcPr>
            <w:tcW w:w="10800" w:type="dxa"/>
            <w:shd w:val="clear" w:color="auto" w:fill="auto"/>
            <w:tcMar>
              <w:top w:w="100" w:type="dxa"/>
              <w:left w:w="100" w:type="dxa"/>
              <w:bottom w:w="100" w:type="dxa"/>
              <w:right w:w="100" w:type="dxa"/>
            </w:tcMar>
          </w:tcPr>
          <w:p w14:paraId="5BB82CFC" w14:textId="77777777" w:rsidR="00001BF7" w:rsidRDefault="00115F48">
            <w:pPr>
              <w:ind w:left="0"/>
              <w:jc w:val="center"/>
            </w:pPr>
            <w:r>
              <w:rPr>
                <w:noProof/>
              </w:rPr>
              <w:lastRenderedPageBreak/>
              <w:drawing>
                <wp:inline distT="114300" distB="114300" distL="114300" distR="114300" wp14:anchorId="2506C060" wp14:editId="0F0EE33E">
                  <wp:extent cx="2686050" cy="2781300"/>
                  <wp:effectExtent l="0" t="0" r="0" b="0"/>
                  <wp:docPr id="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72"/>
                          <a:srcRect/>
                          <a:stretch>
                            <a:fillRect/>
                          </a:stretch>
                        </pic:blipFill>
                        <pic:spPr>
                          <a:xfrm>
                            <a:off x="0" y="0"/>
                            <a:ext cx="2686050" cy="2781300"/>
                          </a:xfrm>
                          <a:prstGeom prst="rect">
                            <a:avLst/>
                          </a:prstGeom>
                          <a:ln/>
                        </pic:spPr>
                      </pic:pic>
                    </a:graphicData>
                  </a:graphic>
                </wp:inline>
              </w:drawing>
            </w:r>
          </w:p>
        </w:tc>
      </w:tr>
      <w:tr w:rsidR="00001BF7" w14:paraId="3B783A16" w14:textId="77777777">
        <w:tc>
          <w:tcPr>
            <w:tcW w:w="10800" w:type="dxa"/>
            <w:shd w:val="clear" w:color="auto" w:fill="auto"/>
            <w:tcMar>
              <w:top w:w="100" w:type="dxa"/>
              <w:left w:w="100" w:type="dxa"/>
              <w:bottom w:w="100" w:type="dxa"/>
              <w:right w:w="100" w:type="dxa"/>
            </w:tcMar>
          </w:tcPr>
          <w:p w14:paraId="53A35171"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25" w:name="f047rhn1mn8t" w:colFirst="0" w:colLast="0"/>
            <w:bookmarkEnd w:id="325"/>
            <w:r>
              <w:rPr>
                <w:i/>
              </w:rPr>
              <w:t>5.8.2.2.1: Hike Difficulty</w:t>
            </w:r>
          </w:p>
        </w:tc>
      </w:tr>
    </w:tbl>
    <w:p w14:paraId="0E593643" w14:textId="77777777" w:rsidR="00001BF7" w:rsidRDefault="00001BF7">
      <w:pPr>
        <w:ind w:left="0"/>
      </w:pPr>
    </w:p>
    <w:p w14:paraId="0F835AC5" w14:textId="77777777" w:rsidR="00001BF7" w:rsidRDefault="00001BF7">
      <w:pPr>
        <w:ind w:left="2160"/>
      </w:pPr>
    </w:p>
    <w:p w14:paraId="3D3DF469" w14:textId="77777777" w:rsidR="00001BF7" w:rsidRDefault="00001BF7">
      <w:pPr>
        <w:ind w:left="2160"/>
      </w:pPr>
    </w:p>
    <w:p w14:paraId="0CD62681" w14:textId="77777777" w:rsidR="00001BF7" w:rsidRDefault="00115F48">
      <w:pPr>
        <w:pStyle w:val="Heading4"/>
        <w:ind w:left="1440"/>
      </w:pPr>
      <w:bookmarkStart w:id="326" w:name="_jb15zqkerzo5" w:colFirst="0" w:colLast="0"/>
      <w:bookmarkEnd w:id="326"/>
      <w:r>
        <w:t>5.8.2.3 Hiker Traffic</w:t>
      </w:r>
    </w:p>
    <w:p w14:paraId="0E8FEBD9" w14:textId="77777777" w:rsidR="00001BF7" w:rsidRDefault="00115F48">
      <w:pPr>
        <w:ind w:left="2160"/>
      </w:pPr>
      <w:r>
        <w:t xml:space="preserve">Displays how busy a current trail is or how busy it is projected to be. It will be displayed directly under the photos of the hike on the </w:t>
      </w:r>
      <w:proofErr w:type="gramStart"/>
      <w:r>
        <w:t>left hand</w:t>
      </w:r>
      <w:proofErr w:type="gramEnd"/>
      <w:r>
        <w:t xml:space="preserve"> side. There is a circle that will be green, medium, or red to signify low, medium, or </w:t>
      </w:r>
      <w:r>
        <w:t>hike traffic respectively.</w:t>
      </w:r>
    </w:p>
    <w:p w14:paraId="42579429" w14:textId="77777777" w:rsidR="00001BF7" w:rsidRDefault="00001BF7">
      <w:pPr>
        <w:ind w:left="0"/>
      </w:pPr>
    </w:p>
    <w:tbl>
      <w:tblPr>
        <w:tblStyle w:val="afffff6"/>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6EB34D7E" w14:textId="77777777">
        <w:tc>
          <w:tcPr>
            <w:tcW w:w="10800" w:type="dxa"/>
            <w:shd w:val="clear" w:color="auto" w:fill="auto"/>
            <w:tcMar>
              <w:top w:w="100" w:type="dxa"/>
              <w:left w:w="100" w:type="dxa"/>
              <w:bottom w:w="100" w:type="dxa"/>
              <w:right w:w="100" w:type="dxa"/>
            </w:tcMar>
          </w:tcPr>
          <w:p w14:paraId="34DBC8CE" w14:textId="77777777" w:rsidR="00001BF7" w:rsidRDefault="00115F48">
            <w:pPr>
              <w:ind w:left="0"/>
              <w:jc w:val="center"/>
            </w:pPr>
            <w:r>
              <w:rPr>
                <w:noProof/>
              </w:rPr>
              <w:lastRenderedPageBreak/>
              <w:drawing>
                <wp:inline distT="114300" distB="114300" distL="114300" distR="114300" wp14:anchorId="4930761F" wp14:editId="633070BB">
                  <wp:extent cx="2371725" cy="2781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3"/>
                          <a:srcRect/>
                          <a:stretch>
                            <a:fillRect/>
                          </a:stretch>
                        </pic:blipFill>
                        <pic:spPr>
                          <a:xfrm>
                            <a:off x="0" y="0"/>
                            <a:ext cx="2371725" cy="2781300"/>
                          </a:xfrm>
                          <a:prstGeom prst="rect">
                            <a:avLst/>
                          </a:prstGeom>
                          <a:ln/>
                        </pic:spPr>
                      </pic:pic>
                    </a:graphicData>
                  </a:graphic>
                </wp:inline>
              </w:drawing>
            </w:r>
          </w:p>
        </w:tc>
      </w:tr>
      <w:tr w:rsidR="00001BF7" w14:paraId="6AB449D8" w14:textId="77777777">
        <w:tc>
          <w:tcPr>
            <w:tcW w:w="10800" w:type="dxa"/>
            <w:shd w:val="clear" w:color="auto" w:fill="auto"/>
            <w:tcMar>
              <w:top w:w="100" w:type="dxa"/>
              <w:left w:w="100" w:type="dxa"/>
              <w:bottom w:w="100" w:type="dxa"/>
              <w:right w:w="100" w:type="dxa"/>
            </w:tcMar>
          </w:tcPr>
          <w:p w14:paraId="6FB0BFA0"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27" w:name="2dkdw1t70sxc" w:colFirst="0" w:colLast="0"/>
            <w:bookmarkEnd w:id="327"/>
            <w:r>
              <w:rPr>
                <w:i/>
              </w:rPr>
              <w:t>5.8.2.3.1: Hike Traffic</w:t>
            </w:r>
          </w:p>
        </w:tc>
      </w:tr>
    </w:tbl>
    <w:p w14:paraId="2181D2E4" w14:textId="77777777" w:rsidR="00001BF7" w:rsidRDefault="00001BF7">
      <w:pPr>
        <w:ind w:left="0"/>
      </w:pPr>
    </w:p>
    <w:p w14:paraId="0C842C21" w14:textId="77777777" w:rsidR="00001BF7" w:rsidRDefault="00001BF7">
      <w:pPr>
        <w:ind w:left="2160"/>
      </w:pPr>
    </w:p>
    <w:p w14:paraId="459DA36A" w14:textId="77777777" w:rsidR="00001BF7" w:rsidRDefault="00115F48">
      <w:pPr>
        <w:pStyle w:val="Heading4"/>
        <w:ind w:left="1440"/>
      </w:pPr>
      <w:bookmarkStart w:id="328" w:name="_rkoeikpfursl" w:colFirst="0" w:colLast="0"/>
      <w:bookmarkEnd w:id="328"/>
      <w:r>
        <w:t>5.8.2.4 Hike Classification</w:t>
      </w:r>
    </w:p>
    <w:p w14:paraId="4B92E08A" w14:textId="77777777" w:rsidR="00001BF7" w:rsidRDefault="00115F48">
      <w:pPr>
        <w:ind w:left="2160"/>
      </w:pPr>
      <w:r>
        <w:t>Describes what kind of hike it is and gives information about it. The description will be located under the name of the hike on the hike card.</w:t>
      </w:r>
    </w:p>
    <w:tbl>
      <w:tblPr>
        <w:tblStyle w:val="afffff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573B8032" w14:textId="77777777">
        <w:tc>
          <w:tcPr>
            <w:tcW w:w="10800" w:type="dxa"/>
            <w:shd w:val="clear" w:color="auto" w:fill="auto"/>
            <w:tcMar>
              <w:top w:w="100" w:type="dxa"/>
              <w:left w:w="100" w:type="dxa"/>
              <w:bottom w:w="100" w:type="dxa"/>
              <w:right w:w="100" w:type="dxa"/>
            </w:tcMar>
          </w:tcPr>
          <w:p w14:paraId="5CBCEF77" w14:textId="77777777" w:rsidR="00001BF7" w:rsidRDefault="00115F48">
            <w:pPr>
              <w:ind w:left="0"/>
              <w:jc w:val="center"/>
            </w:pPr>
            <w:r>
              <w:rPr>
                <w:noProof/>
              </w:rPr>
              <w:lastRenderedPageBreak/>
              <w:drawing>
                <wp:inline distT="114300" distB="114300" distL="114300" distR="114300" wp14:anchorId="54619E3C" wp14:editId="400037A4">
                  <wp:extent cx="3429000" cy="2781300"/>
                  <wp:effectExtent l="0" t="0" r="0" b="0"/>
                  <wp:docPr id="10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74"/>
                          <a:srcRect/>
                          <a:stretch>
                            <a:fillRect/>
                          </a:stretch>
                        </pic:blipFill>
                        <pic:spPr>
                          <a:xfrm>
                            <a:off x="0" y="0"/>
                            <a:ext cx="3429000" cy="2781300"/>
                          </a:xfrm>
                          <a:prstGeom prst="rect">
                            <a:avLst/>
                          </a:prstGeom>
                          <a:ln/>
                        </pic:spPr>
                      </pic:pic>
                    </a:graphicData>
                  </a:graphic>
                </wp:inline>
              </w:drawing>
            </w:r>
          </w:p>
        </w:tc>
      </w:tr>
      <w:tr w:rsidR="00001BF7" w14:paraId="63229FBD" w14:textId="77777777">
        <w:tc>
          <w:tcPr>
            <w:tcW w:w="10800" w:type="dxa"/>
            <w:shd w:val="clear" w:color="auto" w:fill="auto"/>
            <w:tcMar>
              <w:top w:w="100" w:type="dxa"/>
              <w:left w:w="100" w:type="dxa"/>
              <w:bottom w:w="100" w:type="dxa"/>
              <w:right w:w="100" w:type="dxa"/>
            </w:tcMar>
          </w:tcPr>
          <w:p w14:paraId="20B1E172"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29" w:name="xhdkas6afbit" w:colFirst="0" w:colLast="0"/>
            <w:bookmarkEnd w:id="329"/>
            <w:r>
              <w:rPr>
                <w:i/>
              </w:rPr>
              <w:t>5.8.2.4.1: Hike Classification</w:t>
            </w:r>
          </w:p>
        </w:tc>
      </w:tr>
    </w:tbl>
    <w:p w14:paraId="425700E2" w14:textId="77777777" w:rsidR="00001BF7" w:rsidRDefault="00001BF7">
      <w:pPr>
        <w:ind w:left="0"/>
      </w:pPr>
    </w:p>
    <w:p w14:paraId="1EC9B52C" w14:textId="77777777" w:rsidR="00001BF7" w:rsidRDefault="00115F48">
      <w:pPr>
        <w:pStyle w:val="Heading4"/>
        <w:ind w:left="1440"/>
      </w:pPr>
      <w:bookmarkStart w:id="330" w:name="_lhnnjpdw5cxu" w:colFirst="0" w:colLast="0"/>
      <w:bookmarkEnd w:id="330"/>
      <w:r>
        <w:t xml:space="preserve">5.8.2.5 Download Map </w:t>
      </w:r>
      <w:hyperlink r:id="rId275" w:anchor="bookmark=id.6l8vtxy7dn4y">
        <w:r>
          <w:rPr>
            <w:color w:val="1155CC"/>
            <w:u w:val="single"/>
          </w:rPr>
          <w:t>(SRS 3.4.1)</w:t>
        </w:r>
      </w:hyperlink>
    </w:p>
    <w:p w14:paraId="3B380F02" w14:textId="77777777" w:rsidR="00001BF7" w:rsidRDefault="00115F48">
      <w:pPr>
        <w:ind w:left="2160"/>
      </w:pPr>
      <w:r>
        <w:t>A button that allows the user to download the map for offline navigation. This button will be placed on the hike page at the bottom left of the screen. When downloading, the app will access the map API and place the downloaded map into the app titled as “</w:t>
      </w:r>
      <w:proofErr w:type="spellStart"/>
      <w:r>
        <w:t>T</w:t>
      </w:r>
      <w:r>
        <w:t>railru</w:t>
      </w:r>
      <w:proofErr w:type="spellEnd"/>
      <w:r>
        <w:t>_’location’_</w:t>
      </w:r>
      <w:proofErr w:type="spellStart"/>
      <w:r>
        <w:t>offlineMap</w:t>
      </w:r>
      <w:proofErr w:type="spellEnd"/>
      <w:r>
        <w:t xml:space="preserve">”. For example: </w:t>
      </w:r>
      <w:proofErr w:type="spellStart"/>
      <w:r>
        <w:t>Trailru_PassMountainTrail_offlineMap</w:t>
      </w:r>
      <w:proofErr w:type="spellEnd"/>
      <w:r>
        <w:t>.</w:t>
      </w:r>
    </w:p>
    <w:p w14:paraId="70A49824" w14:textId="77777777" w:rsidR="00001BF7" w:rsidRDefault="00001BF7">
      <w:pPr>
        <w:ind w:left="0"/>
      </w:pPr>
    </w:p>
    <w:tbl>
      <w:tblPr>
        <w:tblStyle w:val="afffff8"/>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056650E1" w14:textId="77777777">
        <w:tc>
          <w:tcPr>
            <w:tcW w:w="10800" w:type="dxa"/>
            <w:shd w:val="clear" w:color="auto" w:fill="auto"/>
            <w:tcMar>
              <w:top w:w="100" w:type="dxa"/>
              <w:left w:w="100" w:type="dxa"/>
              <w:bottom w:w="100" w:type="dxa"/>
              <w:right w:w="100" w:type="dxa"/>
            </w:tcMar>
          </w:tcPr>
          <w:p w14:paraId="756D83CD" w14:textId="77777777" w:rsidR="00001BF7" w:rsidRDefault="00115F48">
            <w:pPr>
              <w:ind w:left="0"/>
              <w:jc w:val="center"/>
            </w:pPr>
            <w:r>
              <w:rPr>
                <w:noProof/>
              </w:rPr>
              <w:lastRenderedPageBreak/>
              <w:drawing>
                <wp:inline distT="114300" distB="114300" distL="114300" distR="114300" wp14:anchorId="6363723B" wp14:editId="79223199">
                  <wp:extent cx="5172075" cy="3124200"/>
                  <wp:effectExtent l="0" t="0" r="0" b="0"/>
                  <wp:docPr id="7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6"/>
                          <a:srcRect/>
                          <a:stretch>
                            <a:fillRect/>
                          </a:stretch>
                        </pic:blipFill>
                        <pic:spPr>
                          <a:xfrm>
                            <a:off x="0" y="0"/>
                            <a:ext cx="5172075" cy="3124200"/>
                          </a:xfrm>
                          <a:prstGeom prst="rect">
                            <a:avLst/>
                          </a:prstGeom>
                          <a:ln/>
                        </pic:spPr>
                      </pic:pic>
                    </a:graphicData>
                  </a:graphic>
                </wp:inline>
              </w:drawing>
            </w:r>
          </w:p>
        </w:tc>
      </w:tr>
      <w:tr w:rsidR="00001BF7" w14:paraId="537852D4" w14:textId="77777777">
        <w:tc>
          <w:tcPr>
            <w:tcW w:w="10800" w:type="dxa"/>
            <w:shd w:val="clear" w:color="auto" w:fill="auto"/>
            <w:tcMar>
              <w:top w:w="100" w:type="dxa"/>
              <w:left w:w="100" w:type="dxa"/>
              <w:bottom w:w="100" w:type="dxa"/>
              <w:right w:w="100" w:type="dxa"/>
            </w:tcMar>
          </w:tcPr>
          <w:p w14:paraId="41396F87"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31" w:name="6zybsmjn6cl7" w:colFirst="0" w:colLast="0"/>
            <w:bookmarkEnd w:id="331"/>
            <w:r>
              <w:rPr>
                <w:i/>
              </w:rPr>
              <w:t>5.8.2.5.1: Download Map</w:t>
            </w:r>
          </w:p>
        </w:tc>
      </w:tr>
    </w:tbl>
    <w:p w14:paraId="4A0E5F1D" w14:textId="77777777" w:rsidR="00001BF7" w:rsidRDefault="00001BF7">
      <w:pPr>
        <w:ind w:left="0"/>
      </w:pPr>
    </w:p>
    <w:p w14:paraId="2463BC0B" w14:textId="77777777" w:rsidR="00001BF7" w:rsidRDefault="00115F48">
      <w:pPr>
        <w:pStyle w:val="Heading4"/>
        <w:ind w:firstLine="1440"/>
      </w:pPr>
      <w:bookmarkStart w:id="332" w:name="_pkgv9tfzto8c" w:colFirst="0" w:colLast="0"/>
      <w:bookmarkEnd w:id="332"/>
      <w:r>
        <w:t xml:space="preserve">5.8.2.6 Flag Inappropriate Content </w:t>
      </w:r>
      <w:hyperlink r:id="rId277" w:anchor="bookmark=id.mgcitpzcjj54">
        <w:r>
          <w:rPr>
            <w:color w:val="1155CC"/>
            <w:u w:val="single"/>
          </w:rPr>
          <w:t>(SRS 3.4.3)</w:t>
        </w:r>
      </w:hyperlink>
    </w:p>
    <w:p w14:paraId="2131CA0A" w14:textId="77777777" w:rsidR="00001BF7" w:rsidRDefault="00115F48">
      <w:pPr>
        <w:ind w:left="2160"/>
      </w:pPr>
      <w:r>
        <w:t xml:space="preserve">A button that allows users to report content. This button will be located at the bottom of each review. The button will flag the review to be investigated by the </w:t>
      </w:r>
      <w:proofErr w:type="spellStart"/>
      <w:r>
        <w:t>Trailru</w:t>
      </w:r>
      <w:proofErr w:type="spellEnd"/>
      <w:r>
        <w:t xml:space="preserve"> team. Any review found to be inappropriate</w:t>
      </w:r>
      <w:r>
        <w:t xml:space="preserve"> will be removed and the writer will be sent a message on their app explaining why the review was removed. </w:t>
      </w:r>
    </w:p>
    <w:p w14:paraId="0E20A585" w14:textId="77777777" w:rsidR="00001BF7" w:rsidRDefault="00001BF7">
      <w:pPr>
        <w:ind w:left="0"/>
      </w:pPr>
    </w:p>
    <w:tbl>
      <w:tblPr>
        <w:tblStyle w:val="afffff9"/>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1D9FE1EA" w14:textId="77777777">
        <w:tc>
          <w:tcPr>
            <w:tcW w:w="10800" w:type="dxa"/>
            <w:shd w:val="clear" w:color="auto" w:fill="auto"/>
            <w:tcMar>
              <w:top w:w="100" w:type="dxa"/>
              <w:left w:w="100" w:type="dxa"/>
              <w:bottom w:w="100" w:type="dxa"/>
              <w:right w:w="100" w:type="dxa"/>
            </w:tcMar>
          </w:tcPr>
          <w:p w14:paraId="157AA886" w14:textId="77777777" w:rsidR="00001BF7" w:rsidRDefault="00115F48">
            <w:pPr>
              <w:widowControl w:val="0"/>
              <w:pBdr>
                <w:top w:val="nil"/>
                <w:left w:val="nil"/>
                <w:bottom w:val="nil"/>
                <w:right w:val="nil"/>
                <w:between w:val="nil"/>
              </w:pBdr>
              <w:spacing w:after="0" w:line="240" w:lineRule="auto"/>
              <w:ind w:left="0"/>
              <w:jc w:val="center"/>
            </w:pPr>
            <w:r>
              <w:rPr>
                <w:noProof/>
              </w:rPr>
              <w:lastRenderedPageBreak/>
              <w:drawing>
                <wp:inline distT="114300" distB="114300" distL="114300" distR="114300" wp14:anchorId="2FD5B790" wp14:editId="34EFE841">
                  <wp:extent cx="3695700" cy="2895600"/>
                  <wp:effectExtent l="0" t="0" r="0" b="0"/>
                  <wp:docPr id="5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8"/>
                          <a:srcRect/>
                          <a:stretch>
                            <a:fillRect/>
                          </a:stretch>
                        </pic:blipFill>
                        <pic:spPr>
                          <a:xfrm>
                            <a:off x="0" y="0"/>
                            <a:ext cx="3695700" cy="2895600"/>
                          </a:xfrm>
                          <a:prstGeom prst="rect">
                            <a:avLst/>
                          </a:prstGeom>
                          <a:ln/>
                        </pic:spPr>
                      </pic:pic>
                    </a:graphicData>
                  </a:graphic>
                </wp:inline>
              </w:drawing>
            </w:r>
          </w:p>
        </w:tc>
      </w:tr>
      <w:tr w:rsidR="00001BF7" w14:paraId="42048C5E" w14:textId="77777777">
        <w:tc>
          <w:tcPr>
            <w:tcW w:w="10800" w:type="dxa"/>
            <w:shd w:val="clear" w:color="auto" w:fill="auto"/>
            <w:tcMar>
              <w:top w:w="100" w:type="dxa"/>
              <w:left w:w="100" w:type="dxa"/>
              <w:bottom w:w="100" w:type="dxa"/>
              <w:right w:w="100" w:type="dxa"/>
            </w:tcMar>
          </w:tcPr>
          <w:p w14:paraId="19AAA18E"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33" w:name="9hpbytrbx14j" w:colFirst="0" w:colLast="0"/>
            <w:bookmarkEnd w:id="333"/>
            <w:r>
              <w:rPr>
                <w:i/>
              </w:rPr>
              <w:t>5.8.2.6.1: Flag Inappropriate Content</w:t>
            </w:r>
          </w:p>
        </w:tc>
      </w:tr>
    </w:tbl>
    <w:p w14:paraId="4389CC70" w14:textId="77777777" w:rsidR="00001BF7" w:rsidRDefault="00001BF7">
      <w:pPr>
        <w:ind w:left="0"/>
      </w:pPr>
    </w:p>
    <w:p w14:paraId="1874B9CF" w14:textId="77777777" w:rsidR="00001BF7" w:rsidRDefault="00001BF7">
      <w:pPr>
        <w:ind w:left="0"/>
      </w:pPr>
    </w:p>
    <w:p w14:paraId="5108FADD" w14:textId="77777777" w:rsidR="00001BF7" w:rsidRDefault="00115F48">
      <w:pPr>
        <w:pStyle w:val="Heading4"/>
        <w:ind w:firstLine="1440"/>
      </w:pPr>
      <w:bookmarkStart w:id="334" w:name="_w1ynqtokfiux" w:colFirst="0" w:colLast="0"/>
      <w:bookmarkEnd w:id="334"/>
      <w:r>
        <w:t xml:space="preserve">5.8.2.7 Weather Information   </w:t>
      </w:r>
      <w:hyperlink r:id="rId279" w:anchor="bookmark=id.p6qjt66sn6hx">
        <w:r>
          <w:rPr>
            <w:color w:val="1155CC"/>
            <w:u w:val="single"/>
          </w:rPr>
          <w:t>(SRS 3.6.4)</w:t>
        </w:r>
      </w:hyperlink>
    </w:p>
    <w:p w14:paraId="608CC0C2" w14:textId="77777777" w:rsidR="00001BF7" w:rsidRDefault="00115F48">
      <w:pPr>
        <w:ind w:left="2160"/>
      </w:pPr>
      <w:r>
        <w:t>A small display showing the current weather forecast for the area of the hike. This link will be in the top left</w:t>
      </w:r>
      <w:r>
        <w:t xml:space="preserve"> corner of the page, it will show a symbol representing the general weather. A sun, a sun with cloud cover, a raining cloud, or a snowing cloud. It will also have the current degrees in Fahrenheit. </w:t>
      </w:r>
    </w:p>
    <w:tbl>
      <w:tblPr>
        <w:tblStyle w:val="afffff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2B172BAB" w14:textId="77777777">
        <w:tc>
          <w:tcPr>
            <w:tcW w:w="10800" w:type="dxa"/>
            <w:shd w:val="clear" w:color="auto" w:fill="auto"/>
            <w:tcMar>
              <w:top w:w="100" w:type="dxa"/>
              <w:left w:w="100" w:type="dxa"/>
              <w:bottom w:w="100" w:type="dxa"/>
              <w:right w:w="100" w:type="dxa"/>
            </w:tcMar>
          </w:tcPr>
          <w:p w14:paraId="12CBAF77" w14:textId="77777777" w:rsidR="00001BF7" w:rsidRDefault="00115F48">
            <w:pPr>
              <w:widowControl w:val="0"/>
              <w:pBdr>
                <w:top w:val="nil"/>
                <w:left w:val="nil"/>
                <w:bottom w:val="nil"/>
                <w:right w:val="nil"/>
                <w:between w:val="nil"/>
              </w:pBdr>
              <w:spacing w:after="0" w:line="240" w:lineRule="auto"/>
              <w:ind w:left="0"/>
              <w:jc w:val="center"/>
            </w:pPr>
            <w:r>
              <w:rPr>
                <w:noProof/>
              </w:rPr>
              <w:lastRenderedPageBreak/>
              <w:drawing>
                <wp:inline distT="114300" distB="114300" distL="114300" distR="114300" wp14:anchorId="72ADD064" wp14:editId="112070CF">
                  <wp:extent cx="4591050" cy="28194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80"/>
                          <a:srcRect/>
                          <a:stretch>
                            <a:fillRect/>
                          </a:stretch>
                        </pic:blipFill>
                        <pic:spPr>
                          <a:xfrm>
                            <a:off x="0" y="0"/>
                            <a:ext cx="4591050" cy="2819400"/>
                          </a:xfrm>
                          <a:prstGeom prst="rect">
                            <a:avLst/>
                          </a:prstGeom>
                          <a:ln/>
                        </pic:spPr>
                      </pic:pic>
                    </a:graphicData>
                  </a:graphic>
                </wp:inline>
              </w:drawing>
            </w:r>
          </w:p>
        </w:tc>
      </w:tr>
      <w:tr w:rsidR="00001BF7" w14:paraId="300F09B3" w14:textId="77777777">
        <w:tc>
          <w:tcPr>
            <w:tcW w:w="10800" w:type="dxa"/>
            <w:shd w:val="clear" w:color="auto" w:fill="auto"/>
            <w:tcMar>
              <w:top w:w="100" w:type="dxa"/>
              <w:left w:w="100" w:type="dxa"/>
              <w:bottom w:w="100" w:type="dxa"/>
              <w:right w:w="100" w:type="dxa"/>
            </w:tcMar>
          </w:tcPr>
          <w:p w14:paraId="32F304E1"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35" w:name="qf9lywgryj7q" w:colFirst="0" w:colLast="0"/>
            <w:bookmarkEnd w:id="335"/>
            <w:r>
              <w:rPr>
                <w:i/>
              </w:rPr>
              <w:t>5.8.2.7.1: Weather Information</w:t>
            </w:r>
          </w:p>
        </w:tc>
      </w:tr>
    </w:tbl>
    <w:p w14:paraId="4BF3E953" w14:textId="77777777" w:rsidR="00001BF7" w:rsidRDefault="00001BF7">
      <w:pPr>
        <w:ind w:left="0"/>
      </w:pPr>
    </w:p>
    <w:p w14:paraId="674AF210" w14:textId="77777777" w:rsidR="00001BF7" w:rsidRDefault="00115F48">
      <w:pPr>
        <w:pStyle w:val="Heading3"/>
      </w:pPr>
      <w:bookmarkStart w:id="336" w:name="_7d3rutdm8ta6" w:colFirst="0" w:colLast="0"/>
      <w:bookmarkEnd w:id="336"/>
      <w:r>
        <w:t xml:space="preserve">5.8.3 Camera Page </w:t>
      </w:r>
    </w:p>
    <w:p w14:paraId="413532A5" w14:textId="77777777" w:rsidR="00001BF7" w:rsidRDefault="00115F48">
      <w:pPr>
        <w:pStyle w:val="Heading4"/>
        <w:ind w:left="1440"/>
      </w:pPr>
      <w:bookmarkStart w:id="337" w:name="_zf56gofwfcxx" w:colFirst="0" w:colLast="0"/>
      <w:bookmarkEnd w:id="337"/>
      <w:r>
        <w:t>5.8.3.1 Camera View (</w:t>
      </w:r>
      <w:hyperlink r:id="rId281">
        <w:r>
          <w:rPr>
            <w:color w:val="1155CC"/>
            <w:u w:val="single"/>
          </w:rPr>
          <w:t>SRS 1.2.14</w:t>
        </w:r>
      </w:hyperlink>
      <w:r>
        <w:t>)</w:t>
      </w:r>
    </w:p>
    <w:p w14:paraId="30E4ADD2" w14:textId="77777777" w:rsidR="00001BF7" w:rsidRDefault="00115F48">
      <w:pPr>
        <w:ind w:left="2160"/>
      </w:pPr>
      <w:r>
        <w:t>A view that shows the input from one of the device’s cameras on the scr</w:t>
      </w:r>
      <w:r>
        <w:t>een.</w:t>
      </w:r>
    </w:p>
    <w:p w14:paraId="4FED2EE0" w14:textId="77777777" w:rsidR="00001BF7" w:rsidRDefault="00115F48">
      <w:pPr>
        <w:pStyle w:val="Heading4"/>
        <w:ind w:left="1440"/>
      </w:pPr>
      <w:bookmarkStart w:id="338" w:name="9cpd4ksu8sva" w:colFirst="0" w:colLast="0"/>
      <w:bookmarkStart w:id="339" w:name="_wj00aolt7bb" w:colFirst="0" w:colLast="0"/>
      <w:bookmarkEnd w:id="338"/>
      <w:bookmarkEnd w:id="339"/>
      <w:r>
        <w:t>5.8.3.2 Switch Camera Button</w:t>
      </w:r>
    </w:p>
    <w:p w14:paraId="592C1C31" w14:textId="77777777" w:rsidR="00001BF7" w:rsidRDefault="00115F48">
      <w:pPr>
        <w:ind w:left="2160"/>
      </w:pPr>
      <w:r>
        <w:t>A button that allows the user to switch between the front and rear cameras.</w:t>
      </w:r>
    </w:p>
    <w:p w14:paraId="0C427552" w14:textId="77777777" w:rsidR="00001BF7" w:rsidRDefault="00115F48">
      <w:pPr>
        <w:pStyle w:val="Heading4"/>
        <w:ind w:left="1440"/>
      </w:pPr>
      <w:bookmarkStart w:id="340" w:name="_7e6wzak8423o" w:colFirst="0" w:colLast="0"/>
      <w:bookmarkEnd w:id="340"/>
      <w:r>
        <w:t>5.8.3.3 Take Picture Button</w:t>
      </w:r>
    </w:p>
    <w:p w14:paraId="6C9B8561" w14:textId="77777777" w:rsidR="00001BF7" w:rsidRDefault="00115F48">
      <w:pPr>
        <w:ind w:left="1440"/>
      </w:pPr>
      <w:r>
        <w:tab/>
      </w:r>
      <w:r>
        <w:t>A button that will take a picture and save it to the device’s memory.</w:t>
      </w:r>
    </w:p>
    <w:p w14:paraId="2558DC17" w14:textId="77777777" w:rsidR="00001BF7" w:rsidRDefault="00001BF7">
      <w:pPr>
        <w:ind w:left="0"/>
      </w:pPr>
    </w:p>
    <w:tbl>
      <w:tblPr>
        <w:tblStyle w:val="afffffb"/>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6B3C760F" w14:textId="77777777">
        <w:tc>
          <w:tcPr>
            <w:tcW w:w="10800" w:type="dxa"/>
            <w:shd w:val="clear" w:color="auto" w:fill="auto"/>
            <w:tcMar>
              <w:top w:w="100" w:type="dxa"/>
              <w:left w:w="100" w:type="dxa"/>
              <w:bottom w:w="100" w:type="dxa"/>
              <w:right w:w="100" w:type="dxa"/>
            </w:tcMar>
          </w:tcPr>
          <w:p w14:paraId="5D002FF3" w14:textId="77777777" w:rsidR="00001BF7" w:rsidRDefault="00115F48">
            <w:pPr>
              <w:ind w:left="0"/>
              <w:jc w:val="center"/>
            </w:pPr>
            <w:r>
              <w:rPr>
                <w:noProof/>
              </w:rPr>
              <w:lastRenderedPageBreak/>
              <w:drawing>
                <wp:inline distT="114300" distB="114300" distL="114300" distR="114300" wp14:anchorId="24947F01" wp14:editId="6FD91FFA">
                  <wp:extent cx="3533775" cy="3505200"/>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2"/>
                          <a:srcRect/>
                          <a:stretch>
                            <a:fillRect/>
                          </a:stretch>
                        </pic:blipFill>
                        <pic:spPr>
                          <a:xfrm>
                            <a:off x="0" y="0"/>
                            <a:ext cx="3533775" cy="3505200"/>
                          </a:xfrm>
                          <a:prstGeom prst="rect">
                            <a:avLst/>
                          </a:prstGeom>
                          <a:ln/>
                        </pic:spPr>
                      </pic:pic>
                    </a:graphicData>
                  </a:graphic>
                </wp:inline>
              </w:drawing>
            </w:r>
          </w:p>
        </w:tc>
      </w:tr>
      <w:tr w:rsidR="00001BF7" w14:paraId="1180EE5A" w14:textId="77777777">
        <w:tc>
          <w:tcPr>
            <w:tcW w:w="10800" w:type="dxa"/>
            <w:shd w:val="clear" w:color="auto" w:fill="auto"/>
            <w:tcMar>
              <w:top w:w="100" w:type="dxa"/>
              <w:left w:w="100" w:type="dxa"/>
              <w:bottom w:w="100" w:type="dxa"/>
              <w:right w:w="100" w:type="dxa"/>
            </w:tcMar>
          </w:tcPr>
          <w:p w14:paraId="098A162A"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41" w:name="msldw55kfkwm" w:colFirst="0" w:colLast="0"/>
            <w:bookmarkEnd w:id="341"/>
            <w:r>
              <w:rPr>
                <w:i/>
              </w:rPr>
              <w:t>5.8.3.1: Camera View</w:t>
            </w:r>
          </w:p>
        </w:tc>
      </w:tr>
    </w:tbl>
    <w:p w14:paraId="1A44A2CD" w14:textId="77777777" w:rsidR="00001BF7" w:rsidRDefault="00001BF7">
      <w:pPr>
        <w:ind w:left="0"/>
      </w:pPr>
    </w:p>
    <w:p w14:paraId="56265D7A" w14:textId="77777777" w:rsidR="00001BF7" w:rsidRDefault="00001BF7">
      <w:pPr>
        <w:ind w:left="0"/>
      </w:pPr>
    </w:p>
    <w:p w14:paraId="18DCE458" w14:textId="77777777" w:rsidR="00001BF7" w:rsidRDefault="00001BF7">
      <w:pPr>
        <w:ind w:left="0"/>
      </w:pPr>
    </w:p>
    <w:p w14:paraId="6D30C155" w14:textId="77777777" w:rsidR="00001BF7" w:rsidRDefault="00001BF7">
      <w:pPr>
        <w:ind w:left="0"/>
      </w:pPr>
    </w:p>
    <w:p w14:paraId="0275D105" w14:textId="77777777" w:rsidR="00001BF7" w:rsidRDefault="00115F48">
      <w:pPr>
        <w:ind w:left="0"/>
      </w:pPr>
      <w:r>
        <w:tab/>
      </w:r>
      <w:r>
        <w:tab/>
      </w:r>
    </w:p>
    <w:p w14:paraId="7CE05918" w14:textId="77777777" w:rsidR="00001BF7" w:rsidRDefault="00115F48">
      <w:pPr>
        <w:pStyle w:val="Heading3"/>
      </w:pPr>
      <w:bookmarkStart w:id="342" w:name="_fgcqbtqo4yvo" w:colFirst="0" w:colLast="0"/>
      <w:bookmarkEnd w:id="342"/>
      <w:r>
        <w:t xml:space="preserve">5.8.4 Write Review Page </w:t>
      </w:r>
    </w:p>
    <w:p w14:paraId="45C6FB56" w14:textId="77777777" w:rsidR="00001BF7" w:rsidRDefault="00115F48">
      <w:pPr>
        <w:pStyle w:val="Heading4"/>
        <w:ind w:left="1440"/>
      </w:pPr>
      <w:bookmarkStart w:id="343" w:name="_pndmvgwie419" w:colFirst="0" w:colLast="0"/>
      <w:bookmarkEnd w:id="343"/>
      <w:r>
        <w:t>5.8.4.1 Review panel (</w:t>
      </w:r>
      <w:hyperlink r:id="rId283" w:anchor="heading=h.gfo663z1bbuj">
        <w:r>
          <w:rPr>
            <w:color w:val="1155CC"/>
            <w:u w:val="single"/>
          </w:rPr>
          <w:t>SRS 3.2.3</w:t>
        </w:r>
      </w:hyperlink>
      <w:r>
        <w:t>)</w:t>
      </w:r>
    </w:p>
    <w:p w14:paraId="7DA4E855" w14:textId="77777777" w:rsidR="00001BF7" w:rsidRDefault="00115F48">
      <w:pPr>
        <w:ind w:left="2160"/>
      </w:pPr>
      <w:r>
        <w:t xml:space="preserve">In the Review panel, the user </w:t>
      </w:r>
      <w:proofErr w:type="gramStart"/>
      <w:r>
        <w:t>is able to</w:t>
      </w:r>
      <w:proofErr w:type="gramEnd"/>
      <w:r>
        <w:t xml:space="preserve"> register his/her opinions and experiences on the trail. The Review panel c</w:t>
      </w:r>
      <w:r>
        <w:t>ontains two areas, one for text and one for images, the user can write and enhance the review with images if he/she wants.</w:t>
      </w:r>
    </w:p>
    <w:p w14:paraId="3A71F9C5" w14:textId="77777777" w:rsidR="00001BF7" w:rsidRDefault="00001BF7">
      <w:pPr>
        <w:ind w:left="0"/>
      </w:pPr>
    </w:p>
    <w:tbl>
      <w:tblPr>
        <w:tblStyle w:val="afffffc"/>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0F3D95E0" w14:textId="77777777">
        <w:tc>
          <w:tcPr>
            <w:tcW w:w="10800" w:type="dxa"/>
            <w:shd w:val="clear" w:color="auto" w:fill="auto"/>
            <w:tcMar>
              <w:top w:w="100" w:type="dxa"/>
              <w:left w:w="100" w:type="dxa"/>
              <w:bottom w:w="100" w:type="dxa"/>
              <w:right w:w="100" w:type="dxa"/>
            </w:tcMar>
          </w:tcPr>
          <w:p w14:paraId="4187BBD4" w14:textId="77777777" w:rsidR="00001BF7" w:rsidRDefault="00115F48">
            <w:pPr>
              <w:ind w:left="0"/>
              <w:jc w:val="center"/>
            </w:pPr>
            <w:r>
              <w:rPr>
                <w:noProof/>
              </w:rPr>
              <w:lastRenderedPageBreak/>
              <w:drawing>
                <wp:inline distT="114300" distB="114300" distL="114300" distR="114300" wp14:anchorId="77ACB91F" wp14:editId="3846CB7B">
                  <wp:extent cx="2790825" cy="27813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4"/>
                          <a:srcRect/>
                          <a:stretch>
                            <a:fillRect/>
                          </a:stretch>
                        </pic:blipFill>
                        <pic:spPr>
                          <a:xfrm>
                            <a:off x="0" y="0"/>
                            <a:ext cx="2790825" cy="2781300"/>
                          </a:xfrm>
                          <a:prstGeom prst="rect">
                            <a:avLst/>
                          </a:prstGeom>
                          <a:ln/>
                        </pic:spPr>
                      </pic:pic>
                    </a:graphicData>
                  </a:graphic>
                </wp:inline>
              </w:drawing>
            </w:r>
          </w:p>
        </w:tc>
      </w:tr>
      <w:tr w:rsidR="00001BF7" w14:paraId="73B6DF1F" w14:textId="77777777">
        <w:tc>
          <w:tcPr>
            <w:tcW w:w="10800" w:type="dxa"/>
            <w:shd w:val="clear" w:color="auto" w:fill="auto"/>
            <w:tcMar>
              <w:top w:w="100" w:type="dxa"/>
              <w:left w:w="100" w:type="dxa"/>
              <w:bottom w:w="100" w:type="dxa"/>
              <w:right w:w="100" w:type="dxa"/>
            </w:tcMar>
          </w:tcPr>
          <w:p w14:paraId="48AB6E64" w14:textId="77777777" w:rsidR="00001BF7" w:rsidRDefault="00115F48">
            <w:pPr>
              <w:widowControl w:val="0"/>
              <w:pBdr>
                <w:top w:val="nil"/>
                <w:left w:val="nil"/>
                <w:bottom w:val="nil"/>
                <w:right w:val="nil"/>
                <w:between w:val="nil"/>
              </w:pBdr>
              <w:spacing w:after="0" w:line="240" w:lineRule="auto"/>
              <w:ind w:left="0"/>
              <w:jc w:val="center"/>
              <w:rPr>
                <w:i/>
              </w:rPr>
            </w:pPr>
            <w:r>
              <w:rPr>
                <w:i/>
              </w:rPr>
              <w:t xml:space="preserve">Figure </w:t>
            </w:r>
            <w:bookmarkStart w:id="344" w:name="8sv7ct61u9ux" w:colFirst="0" w:colLast="0"/>
            <w:bookmarkEnd w:id="344"/>
            <w:r>
              <w:rPr>
                <w:i/>
              </w:rPr>
              <w:t>5.8.4.1.1: Review Panel</w:t>
            </w:r>
          </w:p>
        </w:tc>
      </w:tr>
    </w:tbl>
    <w:p w14:paraId="499A9E93" w14:textId="77777777" w:rsidR="00001BF7" w:rsidRDefault="00001BF7">
      <w:pPr>
        <w:ind w:left="0"/>
      </w:pPr>
    </w:p>
    <w:p w14:paraId="4BC2400C" w14:textId="77777777" w:rsidR="00001BF7" w:rsidRDefault="00001BF7">
      <w:pPr>
        <w:ind w:left="2160"/>
      </w:pPr>
    </w:p>
    <w:p w14:paraId="761FF39C" w14:textId="77777777" w:rsidR="00001BF7" w:rsidRDefault="00001BF7">
      <w:pPr>
        <w:ind w:left="2160"/>
      </w:pPr>
    </w:p>
    <w:p w14:paraId="42D18D0D" w14:textId="77777777" w:rsidR="00001BF7" w:rsidRDefault="00115F48">
      <w:pPr>
        <w:pStyle w:val="Heading4"/>
        <w:ind w:left="1440"/>
      </w:pPr>
      <w:bookmarkStart w:id="345" w:name="_aps1zt92lz2g" w:colFirst="0" w:colLast="0"/>
      <w:bookmarkEnd w:id="345"/>
      <w:r>
        <w:t>5.8.4.2 Submit Review Button (</w:t>
      </w:r>
      <w:hyperlink r:id="rId285" w:anchor="heading=h.gfo663z1bbuj">
        <w:r>
          <w:rPr>
            <w:color w:val="1155CC"/>
            <w:u w:val="single"/>
          </w:rPr>
          <w:t>SRS 3.2.3</w:t>
        </w:r>
      </w:hyperlink>
      <w:r>
        <w:t>)</w:t>
      </w:r>
    </w:p>
    <w:p w14:paraId="7C1CFC6B" w14:textId="77777777" w:rsidR="00001BF7" w:rsidRDefault="00115F48">
      <w:pPr>
        <w:ind w:left="2160"/>
      </w:pPr>
      <w:r>
        <w:t>Once the user finishes writing the review, he/she presses the “submit” button to save the review to be visualized b</w:t>
      </w:r>
      <w:r>
        <w:t>y all other users who access that trail.</w:t>
      </w:r>
    </w:p>
    <w:p w14:paraId="7F0C86C2" w14:textId="77777777" w:rsidR="00001BF7" w:rsidRDefault="00001BF7">
      <w:pPr>
        <w:ind w:left="2160"/>
      </w:pPr>
    </w:p>
    <w:p w14:paraId="1E9AC447" w14:textId="77777777" w:rsidR="00001BF7" w:rsidRDefault="00115F48">
      <w:pPr>
        <w:pStyle w:val="Heading1"/>
        <w:ind w:left="0"/>
      </w:pPr>
      <w:bookmarkStart w:id="346" w:name="_m3pxewmv08u3" w:colFirst="0" w:colLast="0"/>
      <w:bookmarkEnd w:id="346"/>
      <w:r>
        <w:t xml:space="preserve">5.9 Structure </w:t>
      </w:r>
    </w:p>
    <w:p w14:paraId="32689EC0" w14:textId="77777777" w:rsidR="00001BF7" w:rsidRDefault="00115F48">
      <w:pPr>
        <w:ind w:left="0"/>
      </w:pPr>
      <w:r>
        <w:t>The Structure viewpoint is described in IEEE on page 20, section 5.</w:t>
      </w:r>
      <w:proofErr w:type="gramStart"/>
      <w:r>
        <w:t>9.The</w:t>
      </w:r>
      <w:proofErr w:type="gramEnd"/>
      <w:r>
        <w:t xml:space="preserve"> purpose of the Structure viewpoint is to describe patterns of inheritance, aggregation, or composition among software classes.</w:t>
      </w:r>
    </w:p>
    <w:p w14:paraId="729F061C" w14:textId="77777777" w:rsidR="00001BF7" w:rsidRDefault="00115F48">
      <w:pPr>
        <w:pStyle w:val="Heading2"/>
        <w:spacing w:before="200" w:line="276" w:lineRule="auto"/>
      </w:pPr>
      <w:r>
        <w:t>5.9.1 Trail Class (</w:t>
      </w:r>
      <w:hyperlink r:id="rId286">
        <w:r>
          <w:rPr>
            <w:color w:val="1155CC"/>
            <w:u w:val="single"/>
          </w:rPr>
          <w:t>SRS 1.2.2-1.2.8</w:t>
        </w:r>
      </w:hyperlink>
      <w:r>
        <w:t xml:space="preserve">, </w:t>
      </w:r>
      <w:hyperlink r:id="rId287">
        <w:r>
          <w:rPr>
            <w:color w:val="1155CC"/>
            <w:u w:val="single"/>
          </w:rPr>
          <w:t>3.2</w:t>
        </w:r>
        <w:r>
          <w:rPr>
            <w:color w:val="1155CC"/>
            <w:u w:val="single"/>
          </w:rPr>
          <w:t>.2</w:t>
        </w:r>
      </w:hyperlink>
      <w:r>
        <w:t>)</w:t>
      </w:r>
    </w:p>
    <w:p w14:paraId="59BA629F" w14:textId="77777777" w:rsidR="00001BF7" w:rsidRDefault="00115F48">
      <w:pPr>
        <w:spacing w:before="200" w:line="276" w:lineRule="auto"/>
        <w:ind w:firstLine="1440"/>
      </w:pPr>
      <w:r>
        <w:t xml:space="preserve">See section </w:t>
      </w:r>
      <w:hyperlink w:anchor="_glzkiuvmk6j2">
        <w:r>
          <w:rPr>
            <w:color w:val="1155CC"/>
            <w:u w:val="single"/>
          </w:rPr>
          <w:t>SDD 5.4.1</w:t>
        </w:r>
      </w:hyperlink>
      <w:r>
        <w:t xml:space="preserve"> for more details on the Trail Class.</w:t>
      </w:r>
    </w:p>
    <w:p w14:paraId="5E6650BE" w14:textId="77777777" w:rsidR="00001BF7" w:rsidRDefault="00001BF7">
      <w:pPr>
        <w:spacing w:after="0" w:line="276" w:lineRule="auto"/>
        <w:ind w:left="1440"/>
        <w:rPr>
          <w:sz w:val="22"/>
          <w:szCs w:val="22"/>
        </w:rPr>
      </w:pPr>
    </w:p>
    <w:tbl>
      <w:tblPr>
        <w:tblStyle w:val="afffffd"/>
        <w:tblW w:w="107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40"/>
      </w:tblGrid>
      <w:tr w:rsidR="00001BF7" w14:paraId="7273ED72" w14:textId="77777777">
        <w:tc>
          <w:tcPr>
            <w:tcW w:w="10740" w:type="dxa"/>
            <w:shd w:val="clear" w:color="auto" w:fill="auto"/>
            <w:tcMar>
              <w:top w:w="100" w:type="dxa"/>
              <w:left w:w="100" w:type="dxa"/>
              <w:bottom w:w="100" w:type="dxa"/>
              <w:right w:w="100" w:type="dxa"/>
            </w:tcMar>
          </w:tcPr>
          <w:p w14:paraId="163460D8" w14:textId="77777777" w:rsidR="00001BF7" w:rsidRDefault="00115F48">
            <w:pPr>
              <w:widowControl w:val="0"/>
              <w:spacing w:after="0" w:line="240" w:lineRule="auto"/>
              <w:jc w:val="center"/>
              <w:rPr>
                <w:sz w:val="22"/>
                <w:szCs w:val="22"/>
              </w:rPr>
            </w:pPr>
            <w:r>
              <w:rPr>
                <w:noProof/>
                <w:sz w:val="22"/>
                <w:szCs w:val="22"/>
              </w:rPr>
              <w:lastRenderedPageBreak/>
              <w:drawing>
                <wp:inline distT="114300" distB="114300" distL="114300" distR="114300" wp14:anchorId="0EF8F2D9" wp14:editId="7F89150B">
                  <wp:extent cx="4576763" cy="3588396"/>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8"/>
                          <a:srcRect/>
                          <a:stretch>
                            <a:fillRect/>
                          </a:stretch>
                        </pic:blipFill>
                        <pic:spPr>
                          <a:xfrm>
                            <a:off x="0" y="0"/>
                            <a:ext cx="4576763" cy="3588396"/>
                          </a:xfrm>
                          <a:prstGeom prst="rect">
                            <a:avLst/>
                          </a:prstGeom>
                          <a:ln/>
                        </pic:spPr>
                      </pic:pic>
                    </a:graphicData>
                  </a:graphic>
                </wp:inline>
              </w:drawing>
            </w:r>
          </w:p>
        </w:tc>
      </w:tr>
      <w:tr w:rsidR="00001BF7" w14:paraId="318A5C98" w14:textId="77777777">
        <w:tc>
          <w:tcPr>
            <w:tcW w:w="10740" w:type="dxa"/>
            <w:shd w:val="clear" w:color="auto" w:fill="auto"/>
            <w:tcMar>
              <w:top w:w="100" w:type="dxa"/>
              <w:left w:w="100" w:type="dxa"/>
              <w:bottom w:w="100" w:type="dxa"/>
              <w:right w:w="100" w:type="dxa"/>
            </w:tcMar>
          </w:tcPr>
          <w:p w14:paraId="64692A58" w14:textId="77777777" w:rsidR="00001BF7" w:rsidRDefault="00115F48">
            <w:pPr>
              <w:widowControl w:val="0"/>
              <w:spacing w:after="0" w:line="240" w:lineRule="auto"/>
              <w:ind w:left="0"/>
              <w:rPr>
                <w:i/>
                <w:sz w:val="22"/>
                <w:szCs w:val="22"/>
              </w:rPr>
            </w:pPr>
            <w:bookmarkStart w:id="347" w:name="hm49qe5c4akg" w:colFirst="0" w:colLast="0"/>
            <w:bookmarkEnd w:id="347"/>
            <w:r>
              <w:rPr>
                <w:i/>
                <w:sz w:val="22"/>
                <w:szCs w:val="22"/>
              </w:rPr>
              <w:t>Figure 5.9.1: Trail Entity Relationship Diagram</w:t>
            </w:r>
          </w:p>
        </w:tc>
      </w:tr>
    </w:tbl>
    <w:p w14:paraId="240EF8E7" w14:textId="77777777" w:rsidR="00001BF7" w:rsidRDefault="00115F48">
      <w:pPr>
        <w:spacing w:after="0" w:line="276" w:lineRule="auto"/>
        <w:ind w:left="1440"/>
      </w:pPr>
      <w:r>
        <w:rPr>
          <w:sz w:val="22"/>
          <w:szCs w:val="22"/>
        </w:rPr>
        <w:tab/>
      </w:r>
    </w:p>
    <w:p w14:paraId="6D6F8CE8" w14:textId="77777777" w:rsidR="00001BF7" w:rsidRDefault="00115F48">
      <w:pPr>
        <w:ind w:left="1440"/>
      </w:pPr>
      <w:r>
        <w:t>One Trail can have 0 to multiple Reviews. A User can have 0 to multiple Trails stored as a favorite. A Trail can have 0 to multiple Comments. A Trail has 1 aggregate of a Map. One item to note is that the Account class is in relation to the Trail List clas</w:t>
      </w:r>
      <w:r>
        <w:t>s.</w:t>
      </w:r>
    </w:p>
    <w:p w14:paraId="6B7D9C0F" w14:textId="77777777" w:rsidR="00001BF7" w:rsidRDefault="00115F48">
      <w:pPr>
        <w:pStyle w:val="Heading2"/>
        <w:spacing w:before="200" w:line="276" w:lineRule="auto"/>
      </w:pPr>
      <w:bookmarkStart w:id="348" w:name="_dc98ucyvxjh1" w:colFirst="0" w:colLast="0"/>
      <w:bookmarkEnd w:id="348"/>
      <w:r>
        <w:t>5.9.2 User Class (</w:t>
      </w:r>
      <w:hyperlink r:id="rId289">
        <w:r>
          <w:rPr>
            <w:color w:val="1155CC"/>
            <w:u w:val="single"/>
          </w:rPr>
          <w:t>SRS 3.2.6</w:t>
        </w:r>
      </w:hyperlink>
      <w:r>
        <w:t>)</w:t>
      </w:r>
    </w:p>
    <w:p w14:paraId="4CD8EE59" w14:textId="77777777" w:rsidR="00001BF7" w:rsidRDefault="00115F48">
      <w:pPr>
        <w:ind w:left="1440"/>
      </w:pPr>
      <w:r>
        <w:t xml:space="preserve">See section </w:t>
      </w:r>
      <w:hyperlink w:anchor="_c0z5h2kk7l6f">
        <w:r>
          <w:rPr>
            <w:color w:val="1155CC"/>
            <w:u w:val="single"/>
          </w:rPr>
          <w:t xml:space="preserve">SDD 5.4.2 </w:t>
        </w:r>
      </w:hyperlink>
      <w:r>
        <w:t xml:space="preserve">for more details on the User Class. </w:t>
      </w:r>
    </w:p>
    <w:tbl>
      <w:tblPr>
        <w:tblStyle w:val="afffffe"/>
        <w:tblW w:w="10755" w:type="dxa"/>
        <w:tblInd w:w="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55"/>
      </w:tblGrid>
      <w:tr w:rsidR="00001BF7" w14:paraId="68A2A1ED" w14:textId="77777777">
        <w:tc>
          <w:tcPr>
            <w:tcW w:w="10755" w:type="dxa"/>
            <w:shd w:val="clear" w:color="auto" w:fill="auto"/>
            <w:tcMar>
              <w:top w:w="100" w:type="dxa"/>
              <w:left w:w="100" w:type="dxa"/>
              <w:bottom w:w="100" w:type="dxa"/>
              <w:right w:w="100" w:type="dxa"/>
            </w:tcMar>
          </w:tcPr>
          <w:p w14:paraId="393CB2C2" w14:textId="77777777" w:rsidR="00001BF7" w:rsidRDefault="00115F48">
            <w:pPr>
              <w:ind w:left="0"/>
              <w:jc w:val="center"/>
            </w:pPr>
            <w:r>
              <w:rPr>
                <w:noProof/>
              </w:rPr>
              <w:lastRenderedPageBreak/>
              <w:drawing>
                <wp:inline distT="114300" distB="114300" distL="114300" distR="114300" wp14:anchorId="48F93943" wp14:editId="1C169955">
                  <wp:extent cx="4881563" cy="2815891"/>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90"/>
                          <a:srcRect/>
                          <a:stretch>
                            <a:fillRect/>
                          </a:stretch>
                        </pic:blipFill>
                        <pic:spPr>
                          <a:xfrm>
                            <a:off x="0" y="0"/>
                            <a:ext cx="4881563" cy="2815891"/>
                          </a:xfrm>
                          <a:prstGeom prst="rect">
                            <a:avLst/>
                          </a:prstGeom>
                          <a:ln/>
                        </pic:spPr>
                      </pic:pic>
                    </a:graphicData>
                  </a:graphic>
                </wp:inline>
              </w:drawing>
            </w:r>
          </w:p>
        </w:tc>
      </w:tr>
      <w:tr w:rsidR="00001BF7" w14:paraId="06877C87" w14:textId="77777777">
        <w:tc>
          <w:tcPr>
            <w:tcW w:w="10755" w:type="dxa"/>
            <w:shd w:val="clear" w:color="auto" w:fill="auto"/>
            <w:tcMar>
              <w:top w:w="100" w:type="dxa"/>
              <w:left w:w="100" w:type="dxa"/>
              <w:bottom w:w="100" w:type="dxa"/>
              <w:right w:w="100" w:type="dxa"/>
            </w:tcMar>
          </w:tcPr>
          <w:p w14:paraId="422AFF0D" w14:textId="77777777" w:rsidR="00001BF7" w:rsidRDefault="00115F48">
            <w:pPr>
              <w:widowControl w:val="0"/>
              <w:spacing w:after="0" w:line="240" w:lineRule="auto"/>
              <w:ind w:left="0"/>
              <w:rPr>
                <w:sz w:val="26"/>
                <w:szCs w:val="26"/>
              </w:rPr>
            </w:pPr>
            <w:bookmarkStart w:id="349" w:name="8010bucvu3pr" w:colFirst="0" w:colLast="0"/>
            <w:bookmarkEnd w:id="349"/>
            <w:r>
              <w:rPr>
                <w:i/>
              </w:rPr>
              <w:t>Figure 5.9.2: User Entity Relationship Diagram</w:t>
            </w:r>
          </w:p>
        </w:tc>
      </w:tr>
    </w:tbl>
    <w:p w14:paraId="16C1029D" w14:textId="77777777" w:rsidR="00001BF7" w:rsidRDefault="00001BF7">
      <w:pPr>
        <w:ind w:left="0"/>
      </w:pPr>
    </w:p>
    <w:p w14:paraId="058E0406" w14:textId="77777777" w:rsidR="00001BF7" w:rsidRDefault="00115F48">
      <w:pPr>
        <w:ind w:left="1440"/>
      </w:pPr>
      <w:r>
        <w:t xml:space="preserve">One user can have zero to many </w:t>
      </w:r>
      <w:proofErr w:type="spellStart"/>
      <w:r>
        <w:t>TrailLists</w:t>
      </w:r>
      <w:proofErr w:type="spellEnd"/>
      <w:r>
        <w:t>. A user can also have zero to many Trails.</w:t>
      </w:r>
    </w:p>
    <w:p w14:paraId="343D1C7E" w14:textId="77777777" w:rsidR="00001BF7" w:rsidRDefault="00115F48">
      <w:pPr>
        <w:pStyle w:val="Heading2"/>
        <w:spacing w:before="200" w:line="276" w:lineRule="auto"/>
      </w:pPr>
      <w:bookmarkStart w:id="350" w:name="_dr6jdm3mzzog" w:colFirst="0" w:colLast="0"/>
      <w:bookmarkEnd w:id="350"/>
      <w:r>
        <w:t>5.9.3 Review Class (</w:t>
      </w:r>
      <w:hyperlink r:id="rId291">
        <w:r>
          <w:rPr>
            <w:color w:val="1155CC"/>
            <w:u w:val="single"/>
          </w:rPr>
          <w:t>SRS 1.2.12, 3.4.3</w:t>
        </w:r>
      </w:hyperlink>
      <w:r>
        <w:t>)</w:t>
      </w:r>
    </w:p>
    <w:p w14:paraId="277ADE19" w14:textId="77777777" w:rsidR="00001BF7" w:rsidRDefault="00115F48">
      <w:pPr>
        <w:ind w:left="1440"/>
      </w:pPr>
      <w:r>
        <w:t xml:space="preserve">See section </w:t>
      </w:r>
      <w:hyperlink w:anchor="_9hurh09h2t68">
        <w:r>
          <w:rPr>
            <w:color w:val="1155CC"/>
            <w:u w:val="single"/>
          </w:rPr>
          <w:t>SDD 5.4.3</w:t>
        </w:r>
      </w:hyperlink>
      <w:r>
        <w:t xml:space="preserve"> for more details on the Review Class. </w:t>
      </w:r>
    </w:p>
    <w:tbl>
      <w:tblPr>
        <w:tblStyle w:val="affffff"/>
        <w:tblW w:w="10725"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25"/>
      </w:tblGrid>
      <w:tr w:rsidR="00001BF7" w14:paraId="3C87C808" w14:textId="77777777">
        <w:tc>
          <w:tcPr>
            <w:tcW w:w="10725" w:type="dxa"/>
            <w:shd w:val="clear" w:color="auto" w:fill="auto"/>
            <w:tcMar>
              <w:top w:w="100" w:type="dxa"/>
              <w:left w:w="100" w:type="dxa"/>
              <w:bottom w:w="100" w:type="dxa"/>
              <w:right w:w="100" w:type="dxa"/>
            </w:tcMar>
          </w:tcPr>
          <w:p w14:paraId="2FA73422" w14:textId="77777777" w:rsidR="00001BF7" w:rsidRDefault="00115F48">
            <w:pPr>
              <w:jc w:val="center"/>
            </w:pPr>
            <w:r>
              <w:rPr>
                <w:noProof/>
              </w:rPr>
              <w:drawing>
                <wp:inline distT="114300" distB="114300" distL="114300" distR="114300" wp14:anchorId="2A050B20" wp14:editId="1E889BC6">
                  <wp:extent cx="4005263" cy="2641994"/>
                  <wp:effectExtent l="0" t="0" r="0" b="0"/>
                  <wp:docPr id="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2"/>
                          <a:srcRect/>
                          <a:stretch>
                            <a:fillRect/>
                          </a:stretch>
                        </pic:blipFill>
                        <pic:spPr>
                          <a:xfrm>
                            <a:off x="0" y="0"/>
                            <a:ext cx="4005263" cy="2641994"/>
                          </a:xfrm>
                          <a:prstGeom prst="rect">
                            <a:avLst/>
                          </a:prstGeom>
                          <a:ln/>
                        </pic:spPr>
                      </pic:pic>
                    </a:graphicData>
                  </a:graphic>
                </wp:inline>
              </w:drawing>
            </w:r>
          </w:p>
        </w:tc>
      </w:tr>
      <w:tr w:rsidR="00001BF7" w14:paraId="7F30B902" w14:textId="77777777">
        <w:tc>
          <w:tcPr>
            <w:tcW w:w="10725" w:type="dxa"/>
            <w:shd w:val="clear" w:color="auto" w:fill="auto"/>
            <w:tcMar>
              <w:top w:w="100" w:type="dxa"/>
              <w:left w:w="100" w:type="dxa"/>
              <w:bottom w:w="100" w:type="dxa"/>
              <w:right w:w="100" w:type="dxa"/>
            </w:tcMar>
          </w:tcPr>
          <w:p w14:paraId="40119FEA" w14:textId="77777777" w:rsidR="00001BF7" w:rsidRDefault="00115F48">
            <w:pPr>
              <w:widowControl w:val="0"/>
              <w:spacing w:after="0" w:line="240" w:lineRule="auto"/>
              <w:ind w:left="0"/>
              <w:rPr>
                <w:i/>
              </w:rPr>
            </w:pPr>
            <w:bookmarkStart w:id="351" w:name="yzaiup3u75x0" w:colFirst="0" w:colLast="0"/>
            <w:bookmarkEnd w:id="351"/>
            <w:r>
              <w:rPr>
                <w:i/>
              </w:rPr>
              <w:lastRenderedPageBreak/>
              <w:t>Figure 5.9.3: Review Entity Relationship Diagram</w:t>
            </w:r>
          </w:p>
        </w:tc>
      </w:tr>
    </w:tbl>
    <w:p w14:paraId="0B367C3D" w14:textId="77777777" w:rsidR="00001BF7" w:rsidRDefault="00001BF7">
      <w:pPr>
        <w:ind w:left="1440"/>
      </w:pPr>
    </w:p>
    <w:p w14:paraId="4448E309" w14:textId="77777777" w:rsidR="00001BF7" w:rsidRDefault="00115F48">
      <w:pPr>
        <w:ind w:left="1440"/>
      </w:pPr>
      <w:r>
        <w:t>One Trail can have zero to multiple Reviews. Review is derived from Feedback.</w:t>
      </w:r>
    </w:p>
    <w:p w14:paraId="3B3AB6EC" w14:textId="77777777" w:rsidR="00001BF7" w:rsidRDefault="00115F48">
      <w:pPr>
        <w:pStyle w:val="Heading2"/>
        <w:spacing w:before="200" w:line="276" w:lineRule="auto"/>
      </w:pPr>
      <w:bookmarkStart w:id="352" w:name="_7euyk7jqk5kr" w:colFirst="0" w:colLast="0"/>
      <w:bookmarkEnd w:id="352"/>
      <w:r>
        <w:t>5.9.4 Comment Class (</w:t>
      </w:r>
      <w:hyperlink r:id="rId293">
        <w:r>
          <w:rPr>
            <w:color w:val="1155CC"/>
            <w:u w:val="single"/>
          </w:rPr>
          <w:t>SRS 3.2.3</w:t>
        </w:r>
      </w:hyperlink>
      <w:r>
        <w:t>)</w:t>
      </w:r>
    </w:p>
    <w:p w14:paraId="56884FBA" w14:textId="77777777" w:rsidR="00001BF7" w:rsidRDefault="00115F48">
      <w:pPr>
        <w:ind w:left="1440"/>
      </w:pPr>
      <w:r>
        <w:t xml:space="preserve">See section </w:t>
      </w:r>
      <w:hyperlink w:anchor="_gt1gjcocorm4">
        <w:r>
          <w:rPr>
            <w:color w:val="1155CC"/>
            <w:u w:val="single"/>
          </w:rPr>
          <w:t>SDD 5.4.4</w:t>
        </w:r>
      </w:hyperlink>
      <w:r>
        <w:t xml:space="preserve"> for more details on the Comment Class.</w:t>
      </w:r>
    </w:p>
    <w:p w14:paraId="46678429" w14:textId="77777777" w:rsidR="00001BF7" w:rsidRDefault="00001BF7">
      <w:pPr>
        <w:ind w:left="1440"/>
      </w:pPr>
    </w:p>
    <w:tbl>
      <w:tblPr>
        <w:tblStyle w:val="affffff0"/>
        <w:tblW w:w="107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40"/>
      </w:tblGrid>
      <w:tr w:rsidR="00001BF7" w14:paraId="749A4FA7" w14:textId="77777777">
        <w:tc>
          <w:tcPr>
            <w:tcW w:w="10740" w:type="dxa"/>
            <w:shd w:val="clear" w:color="auto" w:fill="auto"/>
            <w:tcMar>
              <w:top w:w="100" w:type="dxa"/>
              <w:left w:w="100" w:type="dxa"/>
              <w:bottom w:w="100" w:type="dxa"/>
              <w:right w:w="100" w:type="dxa"/>
            </w:tcMar>
          </w:tcPr>
          <w:p w14:paraId="0C4600D3" w14:textId="77777777" w:rsidR="00001BF7" w:rsidRDefault="00115F48">
            <w:pPr>
              <w:ind w:left="0"/>
              <w:jc w:val="center"/>
            </w:pPr>
            <w:r>
              <w:rPr>
                <w:noProof/>
              </w:rPr>
              <w:drawing>
                <wp:inline distT="114300" distB="114300" distL="114300" distR="114300" wp14:anchorId="79CCC9E7" wp14:editId="406A8DFE">
                  <wp:extent cx="3881705" cy="2214563"/>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4"/>
                          <a:srcRect/>
                          <a:stretch>
                            <a:fillRect/>
                          </a:stretch>
                        </pic:blipFill>
                        <pic:spPr>
                          <a:xfrm>
                            <a:off x="0" y="0"/>
                            <a:ext cx="3881705" cy="2214563"/>
                          </a:xfrm>
                          <a:prstGeom prst="rect">
                            <a:avLst/>
                          </a:prstGeom>
                          <a:ln/>
                        </pic:spPr>
                      </pic:pic>
                    </a:graphicData>
                  </a:graphic>
                </wp:inline>
              </w:drawing>
            </w:r>
          </w:p>
        </w:tc>
      </w:tr>
      <w:tr w:rsidR="00001BF7" w14:paraId="062CBF79" w14:textId="77777777">
        <w:tc>
          <w:tcPr>
            <w:tcW w:w="10740" w:type="dxa"/>
            <w:shd w:val="clear" w:color="auto" w:fill="auto"/>
            <w:tcMar>
              <w:top w:w="100" w:type="dxa"/>
              <w:left w:w="100" w:type="dxa"/>
              <w:bottom w:w="100" w:type="dxa"/>
              <w:right w:w="100" w:type="dxa"/>
            </w:tcMar>
          </w:tcPr>
          <w:p w14:paraId="5EEEB1ED" w14:textId="77777777" w:rsidR="00001BF7" w:rsidRDefault="00115F48">
            <w:pPr>
              <w:widowControl w:val="0"/>
              <w:spacing w:after="0" w:line="240" w:lineRule="auto"/>
              <w:ind w:left="0"/>
              <w:rPr>
                <w:i/>
              </w:rPr>
            </w:pPr>
            <w:bookmarkStart w:id="353" w:name="37pp4olq5l2d" w:colFirst="0" w:colLast="0"/>
            <w:bookmarkEnd w:id="353"/>
            <w:r>
              <w:rPr>
                <w:i/>
              </w:rPr>
              <w:t>Figure 5.9.4: Comment Entity Relationship Diagram</w:t>
            </w:r>
          </w:p>
        </w:tc>
      </w:tr>
    </w:tbl>
    <w:p w14:paraId="7DBA276C" w14:textId="77777777" w:rsidR="00001BF7" w:rsidRDefault="00001BF7">
      <w:pPr>
        <w:ind w:left="0"/>
      </w:pPr>
    </w:p>
    <w:p w14:paraId="6987495A" w14:textId="77777777" w:rsidR="00001BF7" w:rsidRDefault="00115F48">
      <w:pPr>
        <w:ind w:left="1440"/>
      </w:pPr>
      <w:r>
        <w:t>One Trail can have zero to many Comments. A Comment is derived from Feedback.</w:t>
      </w:r>
    </w:p>
    <w:p w14:paraId="0615E9ED" w14:textId="77777777" w:rsidR="00001BF7" w:rsidRDefault="00115F48">
      <w:pPr>
        <w:pStyle w:val="Heading2"/>
        <w:spacing w:before="200" w:line="276" w:lineRule="auto"/>
      </w:pPr>
      <w:bookmarkStart w:id="354" w:name="wjwpi4ewfi7n" w:colFirst="0" w:colLast="0"/>
      <w:bookmarkEnd w:id="354"/>
      <w:r>
        <w:t>5.9.5 Map Class (</w:t>
      </w:r>
      <w:hyperlink r:id="rId295">
        <w:r>
          <w:rPr>
            <w:color w:val="1155CC"/>
            <w:u w:val="single"/>
          </w:rPr>
          <w:t>SRS 1.2.8, 3.2.1</w:t>
        </w:r>
      </w:hyperlink>
      <w:r>
        <w:t xml:space="preserve">, </w:t>
      </w:r>
      <w:hyperlink r:id="rId296">
        <w:r>
          <w:rPr>
            <w:color w:val="1155CC"/>
            <w:u w:val="single"/>
          </w:rPr>
          <w:t>3.6.4</w:t>
        </w:r>
      </w:hyperlink>
      <w:r>
        <w:t>)</w:t>
      </w:r>
    </w:p>
    <w:p w14:paraId="11BBCF9D" w14:textId="77777777" w:rsidR="00001BF7" w:rsidRDefault="00115F48">
      <w:pPr>
        <w:ind w:left="1440"/>
      </w:pPr>
      <w:r>
        <w:t xml:space="preserve">See section </w:t>
      </w:r>
      <w:hyperlink w:anchor="_z62weatn0x55">
        <w:r>
          <w:rPr>
            <w:color w:val="1155CC"/>
            <w:u w:val="single"/>
          </w:rPr>
          <w:t>SDD 5.4.5</w:t>
        </w:r>
      </w:hyperlink>
      <w:r>
        <w:t xml:space="preserve"> for more details on the Pinpoint Class</w:t>
      </w:r>
    </w:p>
    <w:p w14:paraId="6D187B72" w14:textId="77777777" w:rsidR="00001BF7" w:rsidRDefault="00001BF7">
      <w:pPr>
        <w:ind w:left="1440"/>
      </w:pPr>
    </w:p>
    <w:tbl>
      <w:tblPr>
        <w:tblStyle w:val="affffff1"/>
        <w:tblW w:w="9465" w:type="dxa"/>
        <w:tblInd w:w="1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65"/>
      </w:tblGrid>
      <w:tr w:rsidR="00001BF7" w14:paraId="69C22F64" w14:textId="77777777">
        <w:tc>
          <w:tcPr>
            <w:tcW w:w="9465" w:type="dxa"/>
            <w:shd w:val="clear" w:color="auto" w:fill="auto"/>
            <w:tcMar>
              <w:top w:w="100" w:type="dxa"/>
              <w:left w:w="100" w:type="dxa"/>
              <w:bottom w:w="100" w:type="dxa"/>
              <w:right w:w="100" w:type="dxa"/>
            </w:tcMar>
          </w:tcPr>
          <w:p w14:paraId="5F44B435" w14:textId="77777777" w:rsidR="00001BF7" w:rsidRDefault="00115F48">
            <w:pPr>
              <w:ind w:left="1440"/>
            </w:pPr>
            <w:r>
              <w:rPr>
                <w:noProof/>
              </w:rPr>
              <w:lastRenderedPageBreak/>
              <w:drawing>
                <wp:anchor distT="114300" distB="114300" distL="114300" distR="114300" simplePos="0" relativeHeight="251663360" behindDoc="0" locked="0" layoutInCell="1" hidden="0" allowOverlap="1" wp14:anchorId="52D6127A" wp14:editId="798FBDEA">
                  <wp:simplePos x="0" y="0"/>
                  <wp:positionH relativeFrom="column">
                    <wp:posOffset>223838</wp:posOffset>
                  </wp:positionH>
                  <wp:positionV relativeFrom="paragraph">
                    <wp:posOffset>113867</wp:posOffset>
                  </wp:positionV>
                  <wp:extent cx="5772150" cy="1271588"/>
                  <wp:effectExtent l="0" t="0" r="0" b="0"/>
                  <wp:wrapSquare wrapText="bothSides" distT="114300" distB="114300" distL="114300" distR="11430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97"/>
                          <a:srcRect/>
                          <a:stretch>
                            <a:fillRect/>
                          </a:stretch>
                        </pic:blipFill>
                        <pic:spPr>
                          <a:xfrm>
                            <a:off x="0" y="0"/>
                            <a:ext cx="5772150" cy="1271588"/>
                          </a:xfrm>
                          <a:prstGeom prst="rect">
                            <a:avLst/>
                          </a:prstGeom>
                          <a:ln/>
                        </pic:spPr>
                      </pic:pic>
                    </a:graphicData>
                  </a:graphic>
                </wp:anchor>
              </w:drawing>
            </w:r>
          </w:p>
        </w:tc>
      </w:tr>
      <w:tr w:rsidR="00001BF7" w14:paraId="1011E649" w14:textId="77777777">
        <w:tc>
          <w:tcPr>
            <w:tcW w:w="9465" w:type="dxa"/>
            <w:shd w:val="clear" w:color="auto" w:fill="auto"/>
            <w:tcMar>
              <w:top w:w="100" w:type="dxa"/>
              <w:left w:w="100" w:type="dxa"/>
              <w:bottom w:w="100" w:type="dxa"/>
              <w:right w:w="100" w:type="dxa"/>
            </w:tcMar>
          </w:tcPr>
          <w:p w14:paraId="59A0FCDF" w14:textId="77777777" w:rsidR="00001BF7" w:rsidRDefault="00115F48">
            <w:pPr>
              <w:widowControl w:val="0"/>
              <w:spacing w:after="0" w:line="240" w:lineRule="auto"/>
              <w:ind w:left="0"/>
            </w:pPr>
            <w:bookmarkStart w:id="355" w:name="agzrgey4cmmv" w:colFirst="0" w:colLast="0"/>
            <w:bookmarkEnd w:id="355"/>
            <w:r>
              <w:rPr>
                <w:i/>
              </w:rPr>
              <w:t>Figure 5.9.5: Map Entity Relationship Diagram</w:t>
            </w:r>
          </w:p>
        </w:tc>
      </w:tr>
    </w:tbl>
    <w:p w14:paraId="19BC27E2" w14:textId="77777777" w:rsidR="00001BF7" w:rsidRDefault="00001BF7">
      <w:pPr>
        <w:ind w:left="0"/>
      </w:pPr>
    </w:p>
    <w:p w14:paraId="6252C6C4" w14:textId="77777777" w:rsidR="00001BF7" w:rsidRDefault="00115F48">
      <w:pPr>
        <w:ind w:left="1440"/>
      </w:pPr>
      <w:r>
        <w:t xml:space="preserve">One Map belongs to one Trail and one Map can have zero or more Pinpoints. </w:t>
      </w:r>
    </w:p>
    <w:p w14:paraId="1CA039DA" w14:textId="77777777" w:rsidR="00001BF7" w:rsidRDefault="00115F48">
      <w:pPr>
        <w:pStyle w:val="Heading2"/>
        <w:spacing w:before="200" w:line="276" w:lineRule="auto"/>
      </w:pPr>
      <w:bookmarkStart w:id="356" w:name="acxnk9f528vm" w:colFirst="0" w:colLast="0"/>
      <w:bookmarkStart w:id="357" w:name="_v5l1viaxo54k" w:colFirst="0" w:colLast="0"/>
      <w:bookmarkEnd w:id="356"/>
      <w:bookmarkEnd w:id="357"/>
      <w:r>
        <w:t>5.9.6 Pinpoint Class (</w:t>
      </w:r>
      <w:hyperlink r:id="rId298">
        <w:r>
          <w:rPr>
            <w:color w:val="1155CC"/>
            <w:u w:val="single"/>
          </w:rPr>
          <w:t>SRS</w:t>
        </w:r>
        <w:r>
          <w:rPr>
            <w:color w:val="1155CC"/>
            <w:u w:val="single"/>
          </w:rPr>
          <w:t xml:space="preserve"> 1.2.8, 3.2.1</w:t>
        </w:r>
      </w:hyperlink>
      <w:r>
        <w:t>)</w:t>
      </w:r>
    </w:p>
    <w:p w14:paraId="49D82235" w14:textId="77777777" w:rsidR="00001BF7" w:rsidRDefault="00115F48">
      <w:pPr>
        <w:ind w:left="1440"/>
      </w:pPr>
      <w:r>
        <w:t xml:space="preserve">See section </w:t>
      </w:r>
      <w:hyperlink w:anchor="_31mn9rripp74">
        <w:r>
          <w:rPr>
            <w:color w:val="1155CC"/>
            <w:u w:val="single"/>
          </w:rPr>
          <w:t>SDD 5.4.6</w:t>
        </w:r>
      </w:hyperlink>
      <w:r>
        <w:t xml:space="preserve"> for more details on the Pinpoint Class.</w:t>
      </w:r>
    </w:p>
    <w:p w14:paraId="03A52612" w14:textId="77777777" w:rsidR="00001BF7" w:rsidRDefault="00001BF7">
      <w:pPr>
        <w:ind w:left="1440"/>
      </w:pPr>
    </w:p>
    <w:tbl>
      <w:tblPr>
        <w:tblStyle w:val="affffff2"/>
        <w:tblW w:w="10665" w:type="dxa"/>
        <w:tblInd w:w="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65"/>
      </w:tblGrid>
      <w:tr w:rsidR="00001BF7" w14:paraId="5D5CC54B" w14:textId="77777777">
        <w:tc>
          <w:tcPr>
            <w:tcW w:w="10665" w:type="dxa"/>
            <w:shd w:val="clear" w:color="auto" w:fill="auto"/>
            <w:tcMar>
              <w:top w:w="100" w:type="dxa"/>
              <w:left w:w="100" w:type="dxa"/>
              <w:bottom w:w="100" w:type="dxa"/>
              <w:right w:w="100" w:type="dxa"/>
            </w:tcMar>
          </w:tcPr>
          <w:p w14:paraId="71B239B5" w14:textId="77777777" w:rsidR="00001BF7" w:rsidRDefault="00115F48">
            <w:pPr>
              <w:ind w:left="1440" w:hanging="1530"/>
              <w:jc w:val="center"/>
            </w:pPr>
            <w:r>
              <w:rPr>
                <w:noProof/>
              </w:rPr>
              <w:drawing>
                <wp:inline distT="114300" distB="114300" distL="114300" distR="114300" wp14:anchorId="1A75B3EB" wp14:editId="3084063B">
                  <wp:extent cx="4036763" cy="1643063"/>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9"/>
                          <a:srcRect/>
                          <a:stretch>
                            <a:fillRect/>
                          </a:stretch>
                        </pic:blipFill>
                        <pic:spPr>
                          <a:xfrm>
                            <a:off x="0" y="0"/>
                            <a:ext cx="4036763" cy="1643063"/>
                          </a:xfrm>
                          <a:prstGeom prst="rect">
                            <a:avLst/>
                          </a:prstGeom>
                          <a:ln/>
                        </pic:spPr>
                      </pic:pic>
                    </a:graphicData>
                  </a:graphic>
                </wp:inline>
              </w:drawing>
            </w:r>
          </w:p>
        </w:tc>
      </w:tr>
      <w:tr w:rsidR="00001BF7" w14:paraId="5144EED4" w14:textId="77777777">
        <w:tc>
          <w:tcPr>
            <w:tcW w:w="10665" w:type="dxa"/>
            <w:shd w:val="clear" w:color="auto" w:fill="auto"/>
            <w:tcMar>
              <w:top w:w="100" w:type="dxa"/>
              <w:left w:w="100" w:type="dxa"/>
              <w:bottom w:w="100" w:type="dxa"/>
              <w:right w:w="100" w:type="dxa"/>
            </w:tcMar>
          </w:tcPr>
          <w:p w14:paraId="4B09C7DB" w14:textId="77777777" w:rsidR="00001BF7" w:rsidRDefault="00115F48">
            <w:pPr>
              <w:widowControl w:val="0"/>
              <w:spacing w:after="0" w:line="240" w:lineRule="auto"/>
              <w:ind w:left="0"/>
              <w:rPr>
                <w:i/>
              </w:rPr>
            </w:pPr>
            <w:bookmarkStart w:id="358" w:name="z3acu1i76ovr" w:colFirst="0" w:colLast="0"/>
            <w:bookmarkEnd w:id="358"/>
            <w:r>
              <w:rPr>
                <w:i/>
              </w:rPr>
              <w:t>Figure 5.9.6: Pinpoint Entity Relationship Diagram</w:t>
            </w:r>
          </w:p>
        </w:tc>
      </w:tr>
    </w:tbl>
    <w:p w14:paraId="5C8B25C9" w14:textId="77777777" w:rsidR="00001BF7" w:rsidRDefault="00001BF7">
      <w:pPr>
        <w:ind w:left="0"/>
      </w:pPr>
    </w:p>
    <w:p w14:paraId="61358A00" w14:textId="77777777" w:rsidR="00001BF7" w:rsidRDefault="00115F48">
      <w:pPr>
        <w:ind w:left="1440"/>
      </w:pPr>
      <w:r>
        <w:t>One Map can have zero to multiple Pinpoints.</w:t>
      </w:r>
    </w:p>
    <w:p w14:paraId="5DFC171D" w14:textId="77777777" w:rsidR="00001BF7" w:rsidRDefault="00115F48">
      <w:pPr>
        <w:pStyle w:val="Heading2"/>
        <w:spacing w:before="200" w:line="276" w:lineRule="auto"/>
      </w:pPr>
      <w:bookmarkStart w:id="359" w:name="_3g4bb7pm6x9u" w:colFirst="0" w:colLast="0"/>
      <w:bookmarkEnd w:id="359"/>
      <w:r>
        <w:t>5.9.7 Trail List Class</w:t>
      </w:r>
    </w:p>
    <w:p w14:paraId="2B0F89B4" w14:textId="77777777" w:rsidR="00001BF7" w:rsidRDefault="00115F48">
      <w:pPr>
        <w:ind w:left="1440"/>
      </w:pPr>
      <w:r>
        <w:t xml:space="preserve">See section </w:t>
      </w:r>
      <w:hyperlink r:id="rId300" w:anchor="heading=h.rgad1dapq6rk">
        <w:r>
          <w:rPr>
            <w:color w:val="1155CC"/>
            <w:u w:val="single"/>
          </w:rPr>
          <w:t>SDD 5.4.7</w:t>
        </w:r>
      </w:hyperlink>
      <w:r>
        <w:t xml:space="preserve"> for more details on the Trail List</w:t>
      </w:r>
      <w:r>
        <w:t xml:space="preserve"> Class.</w:t>
      </w:r>
    </w:p>
    <w:p w14:paraId="0E2293E3" w14:textId="77777777" w:rsidR="00001BF7" w:rsidRDefault="00001BF7">
      <w:pPr>
        <w:ind w:left="1440"/>
      </w:pPr>
    </w:p>
    <w:tbl>
      <w:tblPr>
        <w:tblStyle w:val="affffff3"/>
        <w:tblW w:w="1077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0"/>
      </w:tblGrid>
      <w:tr w:rsidR="00001BF7" w14:paraId="3872A48A" w14:textId="77777777">
        <w:tc>
          <w:tcPr>
            <w:tcW w:w="10770" w:type="dxa"/>
            <w:shd w:val="clear" w:color="auto" w:fill="auto"/>
            <w:tcMar>
              <w:top w:w="100" w:type="dxa"/>
              <w:left w:w="100" w:type="dxa"/>
              <w:bottom w:w="100" w:type="dxa"/>
              <w:right w:w="100" w:type="dxa"/>
            </w:tcMar>
          </w:tcPr>
          <w:p w14:paraId="5F90289B" w14:textId="77777777" w:rsidR="00001BF7" w:rsidRDefault="00115F48">
            <w:pPr>
              <w:ind w:left="1440" w:hanging="1530"/>
              <w:jc w:val="center"/>
            </w:pPr>
            <w:r>
              <w:rPr>
                <w:noProof/>
              </w:rPr>
              <w:lastRenderedPageBreak/>
              <w:drawing>
                <wp:inline distT="114300" distB="114300" distL="114300" distR="114300" wp14:anchorId="53EFC054" wp14:editId="2FB22784">
                  <wp:extent cx="4362052" cy="1265275"/>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1"/>
                          <a:srcRect/>
                          <a:stretch>
                            <a:fillRect/>
                          </a:stretch>
                        </pic:blipFill>
                        <pic:spPr>
                          <a:xfrm>
                            <a:off x="0" y="0"/>
                            <a:ext cx="4362052" cy="1265275"/>
                          </a:xfrm>
                          <a:prstGeom prst="rect">
                            <a:avLst/>
                          </a:prstGeom>
                          <a:ln/>
                        </pic:spPr>
                      </pic:pic>
                    </a:graphicData>
                  </a:graphic>
                </wp:inline>
              </w:drawing>
            </w:r>
          </w:p>
        </w:tc>
      </w:tr>
      <w:tr w:rsidR="00001BF7" w14:paraId="42418877" w14:textId="77777777">
        <w:tc>
          <w:tcPr>
            <w:tcW w:w="10770" w:type="dxa"/>
            <w:shd w:val="clear" w:color="auto" w:fill="auto"/>
            <w:tcMar>
              <w:top w:w="100" w:type="dxa"/>
              <w:left w:w="100" w:type="dxa"/>
              <w:bottom w:w="100" w:type="dxa"/>
              <w:right w:w="100" w:type="dxa"/>
            </w:tcMar>
          </w:tcPr>
          <w:p w14:paraId="211F20FF" w14:textId="77777777" w:rsidR="00001BF7" w:rsidRDefault="00115F48">
            <w:pPr>
              <w:widowControl w:val="0"/>
              <w:spacing w:after="0" w:line="240" w:lineRule="auto"/>
              <w:ind w:left="0"/>
            </w:pPr>
            <w:bookmarkStart w:id="360" w:name="9kqpn2i7bg03" w:colFirst="0" w:colLast="0"/>
            <w:bookmarkEnd w:id="360"/>
            <w:r>
              <w:rPr>
                <w:i/>
                <w:sz w:val="22"/>
                <w:szCs w:val="22"/>
              </w:rPr>
              <w:t>Figure 5.9.7: Trail List Entity Relationship Diagram</w:t>
            </w:r>
          </w:p>
        </w:tc>
      </w:tr>
    </w:tbl>
    <w:p w14:paraId="671D0F0D" w14:textId="77777777" w:rsidR="00001BF7" w:rsidRDefault="00001BF7">
      <w:pPr>
        <w:ind w:left="0"/>
      </w:pPr>
    </w:p>
    <w:p w14:paraId="60D74D0C" w14:textId="77777777" w:rsidR="00001BF7" w:rsidRDefault="00115F48">
      <w:pPr>
        <w:ind w:left="1440"/>
      </w:pPr>
      <w:r>
        <w:t xml:space="preserve">One User can have zero to multiple </w:t>
      </w:r>
      <w:proofErr w:type="spellStart"/>
      <w:r>
        <w:t>TrailLists</w:t>
      </w:r>
      <w:proofErr w:type="spellEnd"/>
      <w:r>
        <w:t>.</w:t>
      </w:r>
    </w:p>
    <w:p w14:paraId="3EB3B1B5" w14:textId="77777777" w:rsidR="00001BF7" w:rsidRDefault="00115F48">
      <w:pPr>
        <w:pStyle w:val="Heading2"/>
        <w:spacing w:before="200" w:line="276" w:lineRule="auto"/>
      </w:pPr>
      <w:bookmarkStart w:id="361" w:name="_1jk5ylvlvu2d" w:colFirst="0" w:colLast="0"/>
      <w:bookmarkEnd w:id="361"/>
      <w:r>
        <w:t>5.9.8 Feedback Class</w:t>
      </w:r>
    </w:p>
    <w:p w14:paraId="0EB53942" w14:textId="77777777" w:rsidR="00001BF7" w:rsidRDefault="00115F48">
      <w:pPr>
        <w:ind w:left="1440"/>
      </w:pPr>
      <w:r>
        <w:t xml:space="preserve">See section </w:t>
      </w:r>
      <w:hyperlink r:id="rId302" w:anchor="heading=h.rgad1dapq6rk">
        <w:r>
          <w:rPr>
            <w:color w:val="1155CC"/>
            <w:u w:val="single"/>
          </w:rPr>
          <w:t>SDD 5.4.3</w:t>
        </w:r>
      </w:hyperlink>
      <w:r>
        <w:t xml:space="preserve"> for more details on the Feedback Base Class.</w:t>
      </w:r>
    </w:p>
    <w:p w14:paraId="59625DE9" w14:textId="77777777" w:rsidR="00001BF7" w:rsidRDefault="00001BF7">
      <w:pPr>
        <w:ind w:left="1440"/>
      </w:pPr>
    </w:p>
    <w:tbl>
      <w:tblPr>
        <w:tblStyle w:val="affffff4"/>
        <w:tblW w:w="10740"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40"/>
      </w:tblGrid>
      <w:tr w:rsidR="00001BF7" w14:paraId="4316987A" w14:textId="77777777">
        <w:tc>
          <w:tcPr>
            <w:tcW w:w="10740" w:type="dxa"/>
            <w:shd w:val="clear" w:color="auto" w:fill="auto"/>
            <w:tcMar>
              <w:top w:w="100" w:type="dxa"/>
              <w:left w:w="100" w:type="dxa"/>
              <w:bottom w:w="100" w:type="dxa"/>
              <w:right w:w="100" w:type="dxa"/>
            </w:tcMar>
          </w:tcPr>
          <w:p w14:paraId="2DB991AE" w14:textId="77777777" w:rsidR="00001BF7" w:rsidRDefault="00115F48">
            <w:pPr>
              <w:widowControl w:val="0"/>
              <w:pBdr>
                <w:top w:val="nil"/>
                <w:left w:val="nil"/>
                <w:bottom w:val="nil"/>
                <w:right w:val="nil"/>
                <w:between w:val="nil"/>
              </w:pBdr>
              <w:spacing w:after="0" w:line="240" w:lineRule="auto"/>
              <w:ind w:left="0"/>
              <w:jc w:val="center"/>
            </w:pPr>
            <w:r>
              <w:rPr>
                <w:noProof/>
              </w:rPr>
              <w:drawing>
                <wp:inline distT="114300" distB="114300" distL="114300" distR="114300" wp14:anchorId="60A2B3FD" wp14:editId="5CDFE439">
                  <wp:extent cx="3167063" cy="2422803"/>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3"/>
                          <a:srcRect/>
                          <a:stretch>
                            <a:fillRect/>
                          </a:stretch>
                        </pic:blipFill>
                        <pic:spPr>
                          <a:xfrm>
                            <a:off x="0" y="0"/>
                            <a:ext cx="3167063" cy="2422803"/>
                          </a:xfrm>
                          <a:prstGeom prst="rect">
                            <a:avLst/>
                          </a:prstGeom>
                          <a:ln/>
                        </pic:spPr>
                      </pic:pic>
                    </a:graphicData>
                  </a:graphic>
                </wp:inline>
              </w:drawing>
            </w:r>
          </w:p>
        </w:tc>
      </w:tr>
      <w:tr w:rsidR="00001BF7" w14:paraId="573B6A60" w14:textId="77777777">
        <w:tc>
          <w:tcPr>
            <w:tcW w:w="10740" w:type="dxa"/>
            <w:shd w:val="clear" w:color="auto" w:fill="auto"/>
            <w:tcMar>
              <w:top w:w="100" w:type="dxa"/>
              <w:left w:w="100" w:type="dxa"/>
              <w:bottom w:w="100" w:type="dxa"/>
              <w:right w:w="100" w:type="dxa"/>
            </w:tcMar>
          </w:tcPr>
          <w:p w14:paraId="54E4591C" w14:textId="77777777" w:rsidR="00001BF7" w:rsidRDefault="00115F48">
            <w:pPr>
              <w:widowControl w:val="0"/>
              <w:pBdr>
                <w:top w:val="nil"/>
                <w:left w:val="nil"/>
                <w:bottom w:val="nil"/>
                <w:right w:val="nil"/>
                <w:between w:val="nil"/>
              </w:pBdr>
              <w:spacing w:after="0" w:line="240" w:lineRule="auto"/>
              <w:ind w:left="0"/>
              <w:rPr>
                <w:i/>
              </w:rPr>
            </w:pPr>
            <w:bookmarkStart w:id="362" w:name="av316f2uy2vw" w:colFirst="0" w:colLast="0"/>
            <w:bookmarkEnd w:id="362"/>
            <w:r>
              <w:rPr>
                <w:i/>
              </w:rPr>
              <w:t>Figure 5.9.8: Feedback Entity Relationship Diagram</w:t>
            </w:r>
          </w:p>
        </w:tc>
      </w:tr>
    </w:tbl>
    <w:p w14:paraId="1D6CD199" w14:textId="77777777" w:rsidR="00001BF7" w:rsidRDefault="00001BF7">
      <w:pPr>
        <w:ind w:left="0"/>
      </w:pPr>
    </w:p>
    <w:p w14:paraId="72B1A38F" w14:textId="77777777" w:rsidR="00001BF7" w:rsidRDefault="00115F48">
      <w:pPr>
        <w:ind w:left="1440"/>
      </w:pPr>
      <w:r>
        <w:t xml:space="preserve">Feedback is a base class. Comment and Reviews are derived from Feedback. </w:t>
      </w:r>
    </w:p>
    <w:p w14:paraId="23DCA202" w14:textId="77777777" w:rsidR="00001BF7" w:rsidRDefault="00001BF7">
      <w:pPr>
        <w:ind w:left="1440"/>
      </w:pPr>
    </w:p>
    <w:p w14:paraId="623FE058" w14:textId="77777777" w:rsidR="00001BF7" w:rsidRDefault="00001BF7"/>
    <w:p w14:paraId="478E83F5" w14:textId="77777777" w:rsidR="00001BF7" w:rsidRDefault="00115F48">
      <w:pPr>
        <w:pStyle w:val="Heading1"/>
        <w:ind w:left="0"/>
      </w:pPr>
      <w:bookmarkStart w:id="363" w:name="_j5x2l971jbhh" w:colFirst="0" w:colLast="0"/>
      <w:bookmarkEnd w:id="363"/>
      <w:r>
        <w:lastRenderedPageBreak/>
        <w:t>5.10 Interaction</w:t>
      </w:r>
    </w:p>
    <w:p w14:paraId="41692EBD" w14:textId="77777777" w:rsidR="00001BF7" w:rsidRDefault="00115F48">
      <w:pPr>
        <w:ind w:left="0"/>
      </w:pPr>
      <w:r>
        <w:t>The Interaction viewpoint is described in IEEE Std 1016-2009 pages 20-21, section 5.10. This section will be u</w:t>
      </w:r>
      <w:r>
        <w:t>sing UML Sequence Diagrams to demonstrate the interaction between several parts of the application.</w:t>
      </w:r>
    </w:p>
    <w:p w14:paraId="7B32CF3D" w14:textId="77777777" w:rsidR="00001BF7" w:rsidRDefault="00115F48">
      <w:pPr>
        <w:pStyle w:val="Heading2"/>
      </w:pPr>
      <w:bookmarkStart w:id="364" w:name="_3vc1rndpv5w2" w:colFirst="0" w:colLast="0"/>
      <w:bookmarkEnd w:id="364"/>
      <w:r>
        <w:t>5.10.1 User Interaction</w:t>
      </w:r>
    </w:p>
    <w:p w14:paraId="67455B68" w14:textId="77777777" w:rsidR="00001BF7" w:rsidRDefault="00115F48">
      <w:pPr>
        <w:pStyle w:val="Heading4"/>
        <w:ind w:left="1440"/>
      </w:pPr>
      <w:bookmarkStart w:id="365" w:name="43cekvv9o89r" w:colFirst="0" w:colLast="0"/>
      <w:bookmarkStart w:id="366" w:name="_xstuonsodu0i" w:colFirst="0" w:colLast="0"/>
      <w:bookmarkEnd w:id="365"/>
      <w:bookmarkEnd w:id="366"/>
      <w:r>
        <w:t>5.10.1.1 Trail Search (</w:t>
      </w:r>
      <w:hyperlink r:id="rId304" w:anchor="bookmark=id.t115115grde9">
        <w:r>
          <w:rPr>
            <w:color w:val="1155CC"/>
            <w:u w:val="single"/>
          </w:rPr>
          <w:t>SRS 3.2.5</w:t>
        </w:r>
      </w:hyperlink>
      <w:r>
        <w:t xml:space="preserve">, </w:t>
      </w:r>
      <w:hyperlink w:anchor="_3tig2wb5vtbj">
        <w:r>
          <w:rPr>
            <w:color w:val="1155CC"/>
            <w:u w:val="single"/>
          </w:rPr>
          <w:t>SDD 5.8.1.1</w:t>
        </w:r>
      </w:hyperlink>
      <w:r>
        <w:t>)</w:t>
      </w:r>
    </w:p>
    <w:p w14:paraId="6AD0958C" w14:textId="77777777" w:rsidR="00001BF7" w:rsidRDefault="00115F48">
      <w:pPr>
        <w:spacing w:after="0"/>
        <w:ind w:left="2160"/>
      </w:pPr>
      <w:r>
        <w:t>User submits a trail search. The search is made on a text box us</w:t>
      </w:r>
      <w:r>
        <w:t xml:space="preserve">ing text. </w:t>
      </w:r>
      <w:proofErr w:type="spellStart"/>
      <w:r>
        <w:t>Trailru</w:t>
      </w:r>
      <w:proofErr w:type="spellEnd"/>
      <w:r>
        <w:t xml:space="preserve"> performs a SQL sanitization in the text submitted by the user before submitting the request to the </w:t>
      </w:r>
      <w:proofErr w:type="spellStart"/>
      <w:r>
        <w:t>Trailru</w:t>
      </w:r>
      <w:proofErr w:type="spellEnd"/>
      <w:r>
        <w:t xml:space="preserve"> REST API. </w:t>
      </w:r>
      <w:proofErr w:type="spellStart"/>
      <w:r>
        <w:t>Trailru</w:t>
      </w:r>
      <w:proofErr w:type="spellEnd"/>
      <w:r>
        <w:t xml:space="preserve"> receives the results and displays them to the user.</w:t>
      </w:r>
    </w:p>
    <w:p w14:paraId="5F0603DC" w14:textId="77777777" w:rsidR="00001BF7" w:rsidRDefault="00001BF7">
      <w:pPr>
        <w:spacing w:after="0"/>
        <w:ind w:left="0"/>
      </w:pPr>
    </w:p>
    <w:tbl>
      <w:tblPr>
        <w:tblStyle w:val="affffff5"/>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1170CAC1" w14:textId="77777777">
        <w:tc>
          <w:tcPr>
            <w:tcW w:w="10800" w:type="dxa"/>
            <w:shd w:val="clear" w:color="auto" w:fill="auto"/>
            <w:tcMar>
              <w:top w:w="100" w:type="dxa"/>
              <w:left w:w="100" w:type="dxa"/>
              <w:bottom w:w="100" w:type="dxa"/>
              <w:right w:w="100" w:type="dxa"/>
            </w:tcMar>
          </w:tcPr>
          <w:p w14:paraId="04CEED43" w14:textId="77777777" w:rsidR="00001BF7" w:rsidRDefault="00115F48">
            <w:r>
              <w:rPr>
                <w:noProof/>
              </w:rPr>
              <w:drawing>
                <wp:inline distT="114300" distB="114300" distL="114300" distR="114300" wp14:anchorId="14434D74" wp14:editId="74FF2072">
                  <wp:extent cx="5943600" cy="3383781"/>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05"/>
                          <a:srcRect t="6512"/>
                          <a:stretch>
                            <a:fillRect/>
                          </a:stretch>
                        </pic:blipFill>
                        <pic:spPr>
                          <a:xfrm>
                            <a:off x="0" y="0"/>
                            <a:ext cx="5943600" cy="3383781"/>
                          </a:xfrm>
                          <a:prstGeom prst="rect">
                            <a:avLst/>
                          </a:prstGeom>
                          <a:ln/>
                        </pic:spPr>
                      </pic:pic>
                    </a:graphicData>
                  </a:graphic>
                </wp:inline>
              </w:drawing>
            </w:r>
          </w:p>
        </w:tc>
      </w:tr>
      <w:tr w:rsidR="00001BF7" w14:paraId="56ABEB93" w14:textId="77777777">
        <w:tc>
          <w:tcPr>
            <w:tcW w:w="10800" w:type="dxa"/>
            <w:shd w:val="clear" w:color="auto" w:fill="auto"/>
            <w:tcMar>
              <w:top w:w="100" w:type="dxa"/>
              <w:left w:w="100" w:type="dxa"/>
              <w:bottom w:w="100" w:type="dxa"/>
              <w:right w:w="100" w:type="dxa"/>
            </w:tcMar>
          </w:tcPr>
          <w:p w14:paraId="2F1F166C" w14:textId="77777777" w:rsidR="00001BF7" w:rsidRDefault="00115F48">
            <w:pPr>
              <w:widowControl w:val="0"/>
              <w:pBdr>
                <w:top w:val="nil"/>
                <w:left w:val="nil"/>
                <w:bottom w:val="nil"/>
                <w:right w:val="nil"/>
                <w:between w:val="nil"/>
              </w:pBdr>
              <w:spacing w:after="0" w:line="240" w:lineRule="auto"/>
              <w:ind w:left="0"/>
              <w:rPr>
                <w:i/>
              </w:rPr>
            </w:pPr>
            <w:bookmarkStart w:id="367" w:name="ygip9nwdaaiu" w:colFirst="0" w:colLast="0"/>
            <w:bookmarkEnd w:id="367"/>
            <w:r>
              <w:rPr>
                <w:i/>
              </w:rPr>
              <w:t>Figure 5.10.1.1.1: Trail Search</w:t>
            </w:r>
          </w:p>
        </w:tc>
      </w:tr>
    </w:tbl>
    <w:p w14:paraId="1C79450A" w14:textId="77777777" w:rsidR="00001BF7" w:rsidRDefault="00001BF7">
      <w:pPr>
        <w:spacing w:after="0"/>
        <w:ind w:left="0"/>
      </w:pPr>
    </w:p>
    <w:p w14:paraId="735A53EA" w14:textId="77777777" w:rsidR="00001BF7" w:rsidRDefault="00001BF7">
      <w:pPr>
        <w:ind w:left="0"/>
      </w:pPr>
    </w:p>
    <w:p w14:paraId="6B523C8E" w14:textId="77777777" w:rsidR="00001BF7" w:rsidRDefault="00001BF7"/>
    <w:p w14:paraId="4CE9F9DD" w14:textId="77777777" w:rsidR="00001BF7" w:rsidRDefault="00115F48">
      <w:pPr>
        <w:pStyle w:val="Heading4"/>
        <w:ind w:left="1440"/>
      </w:pPr>
      <w:bookmarkStart w:id="368" w:name="a9bgde4c9b76" w:colFirst="0" w:colLast="0"/>
      <w:bookmarkStart w:id="369" w:name="_21z70t6snh18" w:colFirst="0" w:colLast="0"/>
      <w:bookmarkEnd w:id="368"/>
      <w:bookmarkEnd w:id="369"/>
      <w:r>
        <w:t>5.10.1.2 Trail Recommendations (</w:t>
      </w:r>
      <w:hyperlink r:id="rId306" w:anchor="bookmark=id.va8hejdnf2z2">
        <w:r>
          <w:rPr>
            <w:color w:val="1155CC"/>
            <w:u w:val="single"/>
          </w:rPr>
          <w:t>SRS 3.2.7</w:t>
        </w:r>
      </w:hyperlink>
      <w:r>
        <w:t xml:space="preserve">, </w:t>
      </w:r>
      <w:hyperlink w:anchor="_vic6ufa92e3a">
        <w:r>
          <w:rPr>
            <w:color w:val="1155CC"/>
            <w:u w:val="single"/>
          </w:rPr>
          <w:t>SDD 5.8.1.1.2</w:t>
        </w:r>
      </w:hyperlink>
      <w:r>
        <w:t>)</w:t>
      </w:r>
    </w:p>
    <w:p w14:paraId="47236AE0" w14:textId="77777777" w:rsidR="00001BF7" w:rsidRDefault="00115F48">
      <w:pPr>
        <w:spacing w:after="0"/>
        <w:ind w:left="2160"/>
      </w:pPr>
      <w:proofErr w:type="spellStart"/>
      <w:r>
        <w:t>Trailru</w:t>
      </w:r>
      <w:proofErr w:type="spellEnd"/>
      <w:r>
        <w:t xml:space="preserve"> saves several points</w:t>
      </w:r>
      <w:r>
        <w:t xml:space="preserve"> of user data that is used </w:t>
      </w:r>
      <w:proofErr w:type="gramStart"/>
      <w:r>
        <w:t>in order to</w:t>
      </w:r>
      <w:proofErr w:type="gramEnd"/>
      <w:r>
        <w:t xml:space="preserve"> offer relevant trail recommendations. When the user starts up </w:t>
      </w:r>
      <w:proofErr w:type="spellStart"/>
      <w:r>
        <w:t>Trailru</w:t>
      </w:r>
      <w:proofErr w:type="spellEnd"/>
      <w:r>
        <w:t xml:space="preserve">, 3 types of recommendation will be offered to the user: </w:t>
      </w:r>
      <w:r>
        <w:br/>
      </w:r>
    </w:p>
    <w:p w14:paraId="34C7FA2D" w14:textId="77777777" w:rsidR="00001BF7" w:rsidRDefault="00115F48">
      <w:pPr>
        <w:numPr>
          <w:ilvl w:val="0"/>
          <w:numId w:val="3"/>
        </w:numPr>
        <w:spacing w:after="0"/>
        <w:ind w:firstLine="0"/>
      </w:pPr>
      <w:r>
        <w:t>Based on the user’s preferences</w:t>
      </w:r>
    </w:p>
    <w:p w14:paraId="76D57247" w14:textId="77777777" w:rsidR="00001BF7" w:rsidRDefault="00115F48">
      <w:pPr>
        <w:numPr>
          <w:ilvl w:val="0"/>
          <w:numId w:val="3"/>
        </w:numPr>
        <w:spacing w:after="0"/>
        <w:ind w:firstLine="0"/>
      </w:pPr>
      <w:r>
        <w:t>Based on the user’s last hikes</w:t>
      </w:r>
    </w:p>
    <w:p w14:paraId="758DF724" w14:textId="77777777" w:rsidR="00001BF7" w:rsidRDefault="00115F48">
      <w:pPr>
        <w:numPr>
          <w:ilvl w:val="0"/>
          <w:numId w:val="3"/>
        </w:numPr>
        <w:spacing w:after="0"/>
        <w:ind w:firstLine="0"/>
      </w:pPr>
      <w:r>
        <w:t>Based on the user’s equipm</w:t>
      </w:r>
      <w:r>
        <w:t>ent</w:t>
      </w:r>
      <w:r>
        <w:br/>
      </w:r>
    </w:p>
    <w:p w14:paraId="624F08E7" w14:textId="77777777" w:rsidR="00001BF7" w:rsidRDefault="00115F48">
      <w:pPr>
        <w:spacing w:after="0"/>
        <w:ind w:left="2160"/>
      </w:pPr>
      <w:r>
        <w:t xml:space="preserve">These recommendations are all fetched from the </w:t>
      </w:r>
      <w:proofErr w:type="spellStart"/>
      <w:r>
        <w:t>Trailru</w:t>
      </w:r>
      <w:proofErr w:type="spellEnd"/>
      <w:r>
        <w:t xml:space="preserve"> REST API, which will build the recommendations based on the user data previously saved.</w:t>
      </w:r>
    </w:p>
    <w:p w14:paraId="0D156442" w14:textId="77777777" w:rsidR="00001BF7" w:rsidRDefault="00001BF7">
      <w:pPr>
        <w:spacing w:after="0"/>
        <w:ind w:left="0"/>
      </w:pPr>
    </w:p>
    <w:tbl>
      <w:tblPr>
        <w:tblStyle w:val="affffff6"/>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778DC7A2" w14:textId="77777777">
        <w:tc>
          <w:tcPr>
            <w:tcW w:w="10800" w:type="dxa"/>
            <w:shd w:val="clear" w:color="auto" w:fill="auto"/>
            <w:tcMar>
              <w:top w:w="100" w:type="dxa"/>
              <w:left w:w="100" w:type="dxa"/>
              <w:bottom w:w="100" w:type="dxa"/>
              <w:right w:w="100" w:type="dxa"/>
            </w:tcMar>
          </w:tcPr>
          <w:p w14:paraId="08B3DF64" w14:textId="77777777" w:rsidR="00001BF7" w:rsidRDefault="00115F48">
            <w:pPr>
              <w:spacing w:after="0"/>
            </w:pPr>
            <w:r>
              <w:rPr>
                <w:noProof/>
              </w:rPr>
              <w:drawing>
                <wp:inline distT="114300" distB="114300" distL="114300" distR="114300" wp14:anchorId="7A8CB64A" wp14:editId="033A1EE9">
                  <wp:extent cx="5943600" cy="261171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7"/>
                          <a:srcRect t="21434"/>
                          <a:stretch>
                            <a:fillRect/>
                          </a:stretch>
                        </pic:blipFill>
                        <pic:spPr>
                          <a:xfrm>
                            <a:off x="0" y="0"/>
                            <a:ext cx="5943600" cy="2611710"/>
                          </a:xfrm>
                          <a:prstGeom prst="rect">
                            <a:avLst/>
                          </a:prstGeom>
                          <a:ln/>
                        </pic:spPr>
                      </pic:pic>
                    </a:graphicData>
                  </a:graphic>
                </wp:inline>
              </w:drawing>
            </w:r>
          </w:p>
        </w:tc>
      </w:tr>
      <w:tr w:rsidR="00001BF7" w14:paraId="7F410438" w14:textId="77777777">
        <w:tc>
          <w:tcPr>
            <w:tcW w:w="10800" w:type="dxa"/>
            <w:shd w:val="clear" w:color="auto" w:fill="auto"/>
            <w:tcMar>
              <w:top w:w="100" w:type="dxa"/>
              <w:left w:w="100" w:type="dxa"/>
              <w:bottom w:w="100" w:type="dxa"/>
              <w:right w:w="100" w:type="dxa"/>
            </w:tcMar>
          </w:tcPr>
          <w:p w14:paraId="1530768F" w14:textId="77777777" w:rsidR="00001BF7" w:rsidRDefault="00115F48">
            <w:pPr>
              <w:widowControl w:val="0"/>
              <w:pBdr>
                <w:top w:val="nil"/>
                <w:left w:val="nil"/>
                <w:bottom w:val="nil"/>
                <w:right w:val="nil"/>
                <w:between w:val="nil"/>
              </w:pBdr>
              <w:spacing w:after="0" w:line="240" w:lineRule="auto"/>
              <w:ind w:left="0"/>
              <w:rPr>
                <w:i/>
              </w:rPr>
            </w:pPr>
            <w:r>
              <w:rPr>
                <w:i/>
              </w:rPr>
              <w:t>Figure 5.10.1.2.1: Save User Data</w:t>
            </w:r>
            <w:bookmarkStart w:id="370" w:name="fmdjg23jabl" w:colFirst="0" w:colLast="0"/>
            <w:bookmarkEnd w:id="370"/>
          </w:p>
        </w:tc>
      </w:tr>
    </w:tbl>
    <w:p w14:paraId="7C4BC1FD" w14:textId="77777777" w:rsidR="00001BF7" w:rsidRDefault="00001BF7">
      <w:pPr>
        <w:spacing w:after="0"/>
        <w:ind w:left="0"/>
      </w:pPr>
    </w:p>
    <w:p w14:paraId="015E0B9D" w14:textId="77777777" w:rsidR="00001BF7" w:rsidRDefault="00001BF7">
      <w:pPr>
        <w:spacing w:after="0"/>
        <w:ind w:left="0"/>
      </w:pPr>
    </w:p>
    <w:tbl>
      <w:tblPr>
        <w:tblStyle w:val="affffff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0C0F3CF5" w14:textId="77777777">
        <w:tc>
          <w:tcPr>
            <w:tcW w:w="10800" w:type="dxa"/>
            <w:shd w:val="clear" w:color="auto" w:fill="auto"/>
            <w:tcMar>
              <w:top w:w="100" w:type="dxa"/>
              <w:left w:w="100" w:type="dxa"/>
              <w:bottom w:w="100" w:type="dxa"/>
              <w:right w:w="100" w:type="dxa"/>
            </w:tcMar>
          </w:tcPr>
          <w:p w14:paraId="0FF02D87" w14:textId="77777777" w:rsidR="00001BF7" w:rsidRDefault="00115F48">
            <w:pPr>
              <w:spacing w:after="0"/>
              <w:ind w:left="0"/>
              <w:jc w:val="center"/>
            </w:pPr>
            <w:r>
              <w:rPr>
                <w:noProof/>
              </w:rPr>
              <w:lastRenderedPageBreak/>
              <w:drawing>
                <wp:inline distT="114300" distB="114300" distL="114300" distR="114300" wp14:anchorId="67C08504" wp14:editId="5FBBE962">
                  <wp:extent cx="5943600" cy="4246104"/>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8"/>
                          <a:srcRect t="8130"/>
                          <a:stretch>
                            <a:fillRect/>
                          </a:stretch>
                        </pic:blipFill>
                        <pic:spPr>
                          <a:xfrm>
                            <a:off x="0" y="0"/>
                            <a:ext cx="5943600" cy="4246104"/>
                          </a:xfrm>
                          <a:prstGeom prst="rect">
                            <a:avLst/>
                          </a:prstGeom>
                          <a:ln/>
                        </pic:spPr>
                      </pic:pic>
                    </a:graphicData>
                  </a:graphic>
                </wp:inline>
              </w:drawing>
            </w:r>
          </w:p>
        </w:tc>
      </w:tr>
      <w:tr w:rsidR="00001BF7" w14:paraId="4FCCCEDD" w14:textId="77777777">
        <w:tc>
          <w:tcPr>
            <w:tcW w:w="10800" w:type="dxa"/>
            <w:shd w:val="clear" w:color="auto" w:fill="auto"/>
            <w:tcMar>
              <w:top w:w="100" w:type="dxa"/>
              <w:left w:w="100" w:type="dxa"/>
              <w:bottom w:w="100" w:type="dxa"/>
              <w:right w:w="100" w:type="dxa"/>
            </w:tcMar>
          </w:tcPr>
          <w:p w14:paraId="3FA248BA" w14:textId="77777777" w:rsidR="00001BF7" w:rsidRDefault="00115F48">
            <w:pPr>
              <w:widowControl w:val="0"/>
              <w:pBdr>
                <w:top w:val="nil"/>
                <w:left w:val="nil"/>
                <w:bottom w:val="nil"/>
                <w:right w:val="nil"/>
                <w:between w:val="nil"/>
              </w:pBdr>
              <w:spacing w:after="0" w:line="240" w:lineRule="auto"/>
              <w:ind w:left="0"/>
              <w:rPr>
                <w:i/>
              </w:rPr>
            </w:pPr>
            <w:r>
              <w:rPr>
                <w:i/>
              </w:rPr>
              <w:t>Figure 5.10.1.2.2: Request Hike Recommendations</w:t>
            </w:r>
            <w:bookmarkStart w:id="371" w:name="zh6f79bbh2pp" w:colFirst="0" w:colLast="0"/>
            <w:bookmarkEnd w:id="371"/>
          </w:p>
        </w:tc>
      </w:tr>
    </w:tbl>
    <w:p w14:paraId="7F28DAC9" w14:textId="77777777" w:rsidR="00001BF7" w:rsidRDefault="00001BF7">
      <w:pPr>
        <w:spacing w:after="0"/>
        <w:ind w:left="0"/>
      </w:pPr>
    </w:p>
    <w:p w14:paraId="5D5E3D70" w14:textId="77777777" w:rsidR="00001BF7" w:rsidRDefault="00001BF7">
      <w:pPr>
        <w:spacing w:after="0"/>
        <w:ind w:left="1440"/>
      </w:pPr>
    </w:p>
    <w:p w14:paraId="0367EB9A" w14:textId="77777777" w:rsidR="00001BF7" w:rsidRDefault="00115F48">
      <w:pPr>
        <w:pStyle w:val="Heading4"/>
        <w:spacing w:after="0"/>
        <w:ind w:left="1440"/>
      </w:pPr>
      <w:bookmarkStart w:id="372" w:name="_dx55jmr8xz5i" w:colFirst="0" w:colLast="0"/>
      <w:bookmarkEnd w:id="372"/>
      <w:r>
        <w:t>5.10.1.3 Add Hikes (</w:t>
      </w:r>
      <w:hyperlink r:id="rId309" w:anchor="bookmark=id.4uz3khtnyomc">
        <w:r>
          <w:rPr>
            <w:color w:val="1155CC"/>
            <w:u w:val="single"/>
          </w:rPr>
          <w:t>SRS 3.2.5.4</w:t>
        </w:r>
      </w:hyperlink>
      <w:r>
        <w:t>)</w:t>
      </w:r>
    </w:p>
    <w:p w14:paraId="44C6145D" w14:textId="77777777" w:rsidR="00001BF7" w:rsidRDefault="00115F48">
      <w:pPr>
        <w:spacing w:after="0"/>
        <w:ind w:left="2160"/>
      </w:pPr>
      <w:r>
        <w:t>Users can submit a hike by pushing a b</w:t>
      </w:r>
      <w:r>
        <w:t>utton and filling out a form that includes information about the hike.</w:t>
      </w:r>
    </w:p>
    <w:p w14:paraId="7E080E12" w14:textId="77777777" w:rsidR="00001BF7" w:rsidRDefault="00001BF7">
      <w:pPr>
        <w:spacing w:after="0"/>
        <w:ind w:left="0"/>
      </w:pPr>
    </w:p>
    <w:tbl>
      <w:tblPr>
        <w:tblStyle w:val="affffff8"/>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1C3CDAD8" w14:textId="77777777">
        <w:tc>
          <w:tcPr>
            <w:tcW w:w="10800" w:type="dxa"/>
            <w:shd w:val="clear" w:color="auto" w:fill="auto"/>
            <w:tcMar>
              <w:top w:w="100" w:type="dxa"/>
              <w:left w:w="100" w:type="dxa"/>
              <w:bottom w:w="100" w:type="dxa"/>
              <w:right w:w="100" w:type="dxa"/>
            </w:tcMar>
          </w:tcPr>
          <w:p w14:paraId="1610C406" w14:textId="77777777" w:rsidR="00001BF7" w:rsidRDefault="00115F48">
            <w:pPr>
              <w:widowControl w:val="0"/>
              <w:pBdr>
                <w:top w:val="nil"/>
                <w:left w:val="nil"/>
                <w:bottom w:val="nil"/>
                <w:right w:val="nil"/>
                <w:between w:val="nil"/>
              </w:pBdr>
              <w:spacing w:after="0" w:line="240" w:lineRule="auto"/>
              <w:ind w:left="0"/>
              <w:jc w:val="center"/>
            </w:pPr>
            <w:r>
              <w:rPr>
                <w:noProof/>
              </w:rPr>
              <w:lastRenderedPageBreak/>
              <w:drawing>
                <wp:inline distT="114300" distB="114300" distL="114300" distR="114300" wp14:anchorId="46F539E8" wp14:editId="48BB42F0">
                  <wp:extent cx="5943600" cy="252412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0"/>
                          <a:srcRect t="8934"/>
                          <a:stretch>
                            <a:fillRect/>
                          </a:stretch>
                        </pic:blipFill>
                        <pic:spPr>
                          <a:xfrm>
                            <a:off x="0" y="0"/>
                            <a:ext cx="5943600" cy="2524125"/>
                          </a:xfrm>
                          <a:prstGeom prst="rect">
                            <a:avLst/>
                          </a:prstGeom>
                          <a:ln/>
                        </pic:spPr>
                      </pic:pic>
                    </a:graphicData>
                  </a:graphic>
                </wp:inline>
              </w:drawing>
            </w:r>
          </w:p>
        </w:tc>
      </w:tr>
      <w:tr w:rsidR="00001BF7" w14:paraId="6E27DA89" w14:textId="77777777">
        <w:tc>
          <w:tcPr>
            <w:tcW w:w="10800" w:type="dxa"/>
            <w:shd w:val="clear" w:color="auto" w:fill="auto"/>
            <w:tcMar>
              <w:top w:w="100" w:type="dxa"/>
              <w:left w:w="100" w:type="dxa"/>
              <w:bottom w:w="100" w:type="dxa"/>
              <w:right w:w="100" w:type="dxa"/>
            </w:tcMar>
          </w:tcPr>
          <w:p w14:paraId="65A460F1" w14:textId="77777777" w:rsidR="00001BF7" w:rsidRDefault="00115F48">
            <w:pPr>
              <w:widowControl w:val="0"/>
              <w:pBdr>
                <w:top w:val="nil"/>
                <w:left w:val="nil"/>
                <w:bottom w:val="nil"/>
                <w:right w:val="nil"/>
                <w:between w:val="nil"/>
              </w:pBdr>
              <w:spacing w:after="0" w:line="240" w:lineRule="auto"/>
              <w:ind w:left="0"/>
              <w:rPr>
                <w:i/>
              </w:rPr>
            </w:pPr>
            <w:r>
              <w:rPr>
                <w:i/>
              </w:rPr>
              <w:t>Figure 5.10.1.3.1: Add Hikes</w:t>
            </w:r>
            <w:bookmarkStart w:id="373" w:name="nwodgpffowbw" w:colFirst="0" w:colLast="0"/>
            <w:bookmarkEnd w:id="373"/>
          </w:p>
        </w:tc>
      </w:tr>
    </w:tbl>
    <w:p w14:paraId="09F7A392" w14:textId="77777777" w:rsidR="00001BF7" w:rsidRDefault="00001BF7">
      <w:pPr>
        <w:spacing w:after="0"/>
        <w:ind w:left="0"/>
      </w:pPr>
    </w:p>
    <w:p w14:paraId="7C4ADDCB" w14:textId="77777777" w:rsidR="00001BF7" w:rsidRDefault="00001BF7">
      <w:pPr>
        <w:spacing w:after="0"/>
        <w:ind w:left="0"/>
      </w:pPr>
    </w:p>
    <w:p w14:paraId="5F2BB911" w14:textId="77777777" w:rsidR="00001BF7" w:rsidRDefault="00115F48">
      <w:pPr>
        <w:pStyle w:val="Heading4"/>
        <w:spacing w:after="0"/>
        <w:ind w:left="1440"/>
      </w:pPr>
      <w:bookmarkStart w:id="374" w:name="_c5qp5isvlq70" w:colFirst="0" w:colLast="0"/>
      <w:bookmarkEnd w:id="374"/>
      <w:r>
        <w:t>5.10.1.4 Check Hiker Traffic (</w:t>
      </w:r>
      <w:hyperlink r:id="rId311" w:anchor="bookmark=id.k0qnb9pqmfy9">
        <w:r>
          <w:rPr>
            <w:color w:val="1155CC"/>
            <w:u w:val="single"/>
          </w:rPr>
          <w:t>SRS 3.2.2</w:t>
        </w:r>
      </w:hyperlink>
      <w:r>
        <w:t>)</w:t>
      </w:r>
    </w:p>
    <w:p w14:paraId="2B67B8FD" w14:textId="77777777" w:rsidR="00001BF7" w:rsidRDefault="00115F48">
      <w:pPr>
        <w:spacing w:after="0"/>
        <w:ind w:left="2160"/>
      </w:pPr>
      <w:r>
        <w:t xml:space="preserve">Shows how busy a current trail is or how busy it is projected to be. Retrieves the information from </w:t>
      </w:r>
      <w:proofErr w:type="spellStart"/>
      <w:r>
        <w:t>Trailru</w:t>
      </w:r>
      <w:proofErr w:type="spellEnd"/>
      <w:r>
        <w:t xml:space="preserve"> REST </w:t>
      </w:r>
      <w:r>
        <w:t>API.</w:t>
      </w:r>
    </w:p>
    <w:p w14:paraId="45308665" w14:textId="77777777" w:rsidR="00001BF7" w:rsidRDefault="00001BF7">
      <w:pPr>
        <w:spacing w:after="0"/>
        <w:ind w:left="0"/>
      </w:pPr>
    </w:p>
    <w:tbl>
      <w:tblPr>
        <w:tblStyle w:val="affffff9"/>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3BD7B3C9" w14:textId="77777777">
        <w:tc>
          <w:tcPr>
            <w:tcW w:w="10800" w:type="dxa"/>
            <w:shd w:val="clear" w:color="auto" w:fill="auto"/>
            <w:tcMar>
              <w:top w:w="100" w:type="dxa"/>
              <w:left w:w="100" w:type="dxa"/>
              <w:bottom w:w="100" w:type="dxa"/>
              <w:right w:w="100" w:type="dxa"/>
            </w:tcMar>
          </w:tcPr>
          <w:p w14:paraId="71A0AB47" w14:textId="77777777" w:rsidR="00001BF7" w:rsidRDefault="00115F48">
            <w:pPr>
              <w:widowControl w:val="0"/>
              <w:pBdr>
                <w:top w:val="nil"/>
                <w:left w:val="nil"/>
                <w:bottom w:val="nil"/>
                <w:right w:val="nil"/>
                <w:between w:val="nil"/>
              </w:pBdr>
              <w:spacing w:after="0" w:line="240" w:lineRule="auto"/>
              <w:ind w:left="0"/>
              <w:jc w:val="center"/>
            </w:pPr>
            <w:r>
              <w:rPr>
                <w:noProof/>
              </w:rPr>
              <w:drawing>
                <wp:inline distT="114300" distB="114300" distL="114300" distR="114300" wp14:anchorId="5303B9DE" wp14:editId="50FE5AD4">
                  <wp:extent cx="5943600" cy="302848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2"/>
                          <a:srcRect t="9672"/>
                          <a:stretch>
                            <a:fillRect/>
                          </a:stretch>
                        </pic:blipFill>
                        <pic:spPr>
                          <a:xfrm>
                            <a:off x="0" y="0"/>
                            <a:ext cx="5943600" cy="3028485"/>
                          </a:xfrm>
                          <a:prstGeom prst="rect">
                            <a:avLst/>
                          </a:prstGeom>
                          <a:ln/>
                        </pic:spPr>
                      </pic:pic>
                    </a:graphicData>
                  </a:graphic>
                </wp:inline>
              </w:drawing>
            </w:r>
          </w:p>
        </w:tc>
      </w:tr>
      <w:tr w:rsidR="00001BF7" w14:paraId="229DF249" w14:textId="77777777">
        <w:tc>
          <w:tcPr>
            <w:tcW w:w="10800" w:type="dxa"/>
            <w:shd w:val="clear" w:color="auto" w:fill="auto"/>
            <w:tcMar>
              <w:top w:w="100" w:type="dxa"/>
              <w:left w:w="100" w:type="dxa"/>
              <w:bottom w:w="100" w:type="dxa"/>
              <w:right w:w="100" w:type="dxa"/>
            </w:tcMar>
          </w:tcPr>
          <w:p w14:paraId="5D18FC8F" w14:textId="77777777" w:rsidR="00001BF7" w:rsidRDefault="00115F48">
            <w:pPr>
              <w:widowControl w:val="0"/>
              <w:pBdr>
                <w:top w:val="nil"/>
                <w:left w:val="nil"/>
                <w:bottom w:val="nil"/>
                <w:right w:val="nil"/>
                <w:between w:val="nil"/>
              </w:pBdr>
              <w:spacing w:after="0" w:line="240" w:lineRule="auto"/>
              <w:ind w:left="0"/>
              <w:rPr>
                <w:i/>
              </w:rPr>
            </w:pPr>
            <w:r>
              <w:rPr>
                <w:i/>
              </w:rPr>
              <w:lastRenderedPageBreak/>
              <w:t>Figure 5.10.1.4.1: Check Hiker Traffic</w:t>
            </w:r>
            <w:bookmarkStart w:id="375" w:name="cp9gkee8rd77" w:colFirst="0" w:colLast="0"/>
            <w:bookmarkEnd w:id="375"/>
          </w:p>
        </w:tc>
      </w:tr>
    </w:tbl>
    <w:p w14:paraId="2064A96C" w14:textId="77777777" w:rsidR="00001BF7" w:rsidRDefault="00001BF7">
      <w:pPr>
        <w:spacing w:after="0"/>
        <w:ind w:left="0"/>
      </w:pPr>
    </w:p>
    <w:p w14:paraId="50C451F9" w14:textId="77777777" w:rsidR="00001BF7" w:rsidRDefault="00115F48">
      <w:pPr>
        <w:pStyle w:val="Heading4"/>
        <w:spacing w:after="0"/>
        <w:ind w:left="1440"/>
      </w:pPr>
      <w:bookmarkStart w:id="376" w:name="_jzletj34p7m5" w:colFirst="0" w:colLast="0"/>
      <w:bookmarkEnd w:id="376"/>
      <w:r>
        <w:t>5.10.1.5 Hike Distance and Difficulty (</w:t>
      </w:r>
      <w:hyperlink r:id="rId313" w:anchor="bookmark=id.du2dyurd9dyo">
        <w:r>
          <w:rPr>
            <w:color w:val="1155CC"/>
            <w:u w:val="single"/>
          </w:rPr>
          <w:t>SRS 3.2.3</w:t>
        </w:r>
      </w:hyperlink>
      <w:r>
        <w:t>)</w:t>
      </w:r>
    </w:p>
    <w:p w14:paraId="1689B113" w14:textId="77777777" w:rsidR="00001BF7" w:rsidRDefault="00115F48">
      <w:pPr>
        <w:spacing w:after="0"/>
        <w:ind w:left="2160"/>
      </w:pPr>
      <w:r>
        <w:t xml:space="preserve">Users can rate the difficulty of a hike and see the difficulty of the hike as rated by other users. The data can </w:t>
      </w:r>
      <w:r>
        <w:t xml:space="preserve">be sent to and retrieved from </w:t>
      </w:r>
      <w:proofErr w:type="spellStart"/>
      <w:r>
        <w:t>Trailru</w:t>
      </w:r>
      <w:proofErr w:type="spellEnd"/>
      <w:r>
        <w:t xml:space="preserve"> REST API. </w:t>
      </w:r>
    </w:p>
    <w:p w14:paraId="3B5AE3CB" w14:textId="77777777" w:rsidR="00001BF7" w:rsidRDefault="00001BF7">
      <w:pPr>
        <w:spacing w:after="0"/>
        <w:ind w:left="0"/>
      </w:pPr>
    </w:p>
    <w:p w14:paraId="28E1BDF0" w14:textId="77777777" w:rsidR="00001BF7" w:rsidRDefault="00115F48">
      <w:pPr>
        <w:pStyle w:val="Heading4"/>
        <w:spacing w:after="0"/>
        <w:ind w:left="1440"/>
      </w:pPr>
      <w:bookmarkStart w:id="377" w:name="_26t6q7hoa5fn" w:colFirst="0" w:colLast="0"/>
      <w:bookmarkEnd w:id="377"/>
      <w:r>
        <w:t>5.10.1.6 Hike Information (</w:t>
      </w:r>
      <w:hyperlink r:id="rId314" w:anchor="bookmark=id.k0qnb9pqmfy9">
        <w:r>
          <w:rPr>
            <w:color w:val="1155CC"/>
            <w:u w:val="single"/>
          </w:rPr>
          <w:t>SRS 3.2.2</w:t>
        </w:r>
      </w:hyperlink>
      <w:r>
        <w:t>)</w:t>
      </w:r>
    </w:p>
    <w:p w14:paraId="774055D5" w14:textId="77777777" w:rsidR="00001BF7" w:rsidRDefault="00115F48">
      <w:pPr>
        <w:spacing w:after="0"/>
        <w:ind w:left="2160"/>
      </w:pPr>
      <w:r>
        <w:t xml:space="preserve">The details of each hike, such as </w:t>
      </w:r>
      <w:r>
        <w:t xml:space="preserve">reviews, photos, and a description, are stored at </w:t>
      </w:r>
      <w:proofErr w:type="spellStart"/>
      <w:r>
        <w:t>Trailru</w:t>
      </w:r>
      <w:proofErr w:type="spellEnd"/>
      <w:r>
        <w:t xml:space="preserve"> REST API. The information can be retrieved and displayed to the user.</w:t>
      </w:r>
    </w:p>
    <w:p w14:paraId="7A29CEAD" w14:textId="77777777" w:rsidR="00001BF7" w:rsidRDefault="00001BF7">
      <w:pPr>
        <w:spacing w:after="0"/>
        <w:ind w:left="0"/>
      </w:pPr>
    </w:p>
    <w:tbl>
      <w:tblPr>
        <w:tblStyle w:val="affffff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3891A3BF" w14:textId="77777777">
        <w:tc>
          <w:tcPr>
            <w:tcW w:w="10800" w:type="dxa"/>
            <w:shd w:val="clear" w:color="auto" w:fill="auto"/>
            <w:tcMar>
              <w:top w:w="100" w:type="dxa"/>
              <w:left w:w="100" w:type="dxa"/>
              <w:bottom w:w="100" w:type="dxa"/>
              <w:right w:w="100" w:type="dxa"/>
            </w:tcMar>
          </w:tcPr>
          <w:p w14:paraId="30EABE41" w14:textId="77777777" w:rsidR="00001BF7" w:rsidRDefault="00115F48">
            <w:pPr>
              <w:pStyle w:val="Heading4"/>
              <w:spacing w:after="0"/>
              <w:ind w:left="0"/>
              <w:jc w:val="center"/>
            </w:pPr>
            <w:bookmarkStart w:id="378" w:name="_udjfqq1uxxni" w:colFirst="0" w:colLast="0"/>
            <w:bookmarkEnd w:id="378"/>
            <w:r>
              <w:rPr>
                <w:noProof/>
              </w:rPr>
              <w:drawing>
                <wp:inline distT="114300" distB="114300" distL="114300" distR="114300" wp14:anchorId="48EF6768" wp14:editId="235EEC4E">
                  <wp:extent cx="5943600" cy="2487532"/>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5"/>
                          <a:srcRect t="10562"/>
                          <a:stretch>
                            <a:fillRect/>
                          </a:stretch>
                        </pic:blipFill>
                        <pic:spPr>
                          <a:xfrm>
                            <a:off x="0" y="0"/>
                            <a:ext cx="5943600" cy="2487532"/>
                          </a:xfrm>
                          <a:prstGeom prst="rect">
                            <a:avLst/>
                          </a:prstGeom>
                          <a:ln/>
                        </pic:spPr>
                      </pic:pic>
                    </a:graphicData>
                  </a:graphic>
                </wp:inline>
              </w:drawing>
            </w:r>
          </w:p>
        </w:tc>
      </w:tr>
      <w:tr w:rsidR="00001BF7" w14:paraId="2E0E8FC5" w14:textId="77777777">
        <w:tc>
          <w:tcPr>
            <w:tcW w:w="10800" w:type="dxa"/>
            <w:shd w:val="clear" w:color="auto" w:fill="auto"/>
            <w:tcMar>
              <w:top w:w="100" w:type="dxa"/>
              <w:left w:w="100" w:type="dxa"/>
              <w:bottom w:w="100" w:type="dxa"/>
              <w:right w:w="100" w:type="dxa"/>
            </w:tcMar>
          </w:tcPr>
          <w:p w14:paraId="4643B1F3" w14:textId="77777777" w:rsidR="00001BF7" w:rsidRDefault="00115F48">
            <w:pPr>
              <w:widowControl w:val="0"/>
              <w:pBdr>
                <w:top w:val="nil"/>
                <w:left w:val="nil"/>
                <w:bottom w:val="nil"/>
                <w:right w:val="nil"/>
                <w:between w:val="nil"/>
              </w:pBdr>
              <w:spacing w:after="0" w:line="240" w:lineRule="auto"/>
              <w:ind w:left="0"/>
              <w:rPr>
                <w:i/>
              </w:rPr>
            </w:pPr>
            <w:r>
              <w:rPr>
                <w:i/>
              </w:rPr>
              <w:t>Figure 5.10.1.6.1: Request Hike Information</w:t>
            </w:r>
            <w:bookmarkStart w:id="379" w:name="dbvgvwwc4ayw" w:colFirst="0" w:colLast="0"/>
            <w:bookmarkEnd w:id="379"/>
          </w:p>
        </w:tc>
      </w:tr>
    </w:tbl>
    <w:p w14:paraId="7FAE3FE5" w14:textId="77777777" w:rsidR="00001BF7" w:rsidRDefault="00001BF7">
      <w:pPr>
        <w:spacing w:after="0"/>
        <w:ind w:left="0"/>
      </w:pPr>
    </w:p>
    <w:p w14:paraId="5AD63165" w14:textId="77777777" w:rsidR="00001BF7" w:rsidRDefault="00001BF7">
      <w:pPr>
        <w:spacing w:after="0"/>
        <w:ind w:left="2160"/>
      </w:pPr>
    </w:p>
    <w:p w14:paraId="6631DD9C" w14:textId="77777777" w:rsidR="00001BF7" w:rsidRDefault="00115F48">
      <w:pPr>
        <w:pStyle w:val="Heading4"/>
        <w:spacing w:after="0"/>
        <w:ind w:left="0"/>
      </w:pPr>
      <w:bookmarkStart w:id="380" w:name="_1bgdptnvi7dm" w:colFirst="0" w:colLast="0"/>
      <w:bookmarkEnd w:id="380"/>
      <w:r>
        <w:t>5.10.1.7 Download Map Coordinates (</w:t>
      </w:r>
      <w:hyperlink r:id="rId316" w:anchor="bookmark=id.dbhpdbfmvw9j">
        <w:r>
          <w:rPr>
            <w:color w:val="1155CC"/>
            <w:u w:val="single"/>
          </w:rPr>
          <w:t>SRS 3.2.1.1</w:t>
        </w:r>
      </w:hyperlink>
      <w:r>
        <w:t>)</w:t>
      </w:r>
    </w:p>
    <w:p w14:paraId="220F956C" w14:textId="77777777" w:rsidR="00001BF7" w:rsidRDefault="00115F48">
      <w:pPr>
        <w:spacing w:after="0"/>
        <w:ind w:left="2160"/>
      </w:pPr>
      <w:r>
        <w:t>A map of the hike can be downloaded so that it can be used in areas with little or no cell coverage.</w:t>
      </w:r>
    </w:p>
    <w:p w14:paraId="4AE40B5A" w14:textId="77777777" w:rsidR="00001BF7" w:rsidRDefault="00001BF7">
      <w:pPr>
        <w:spacing w:after="0"/>
        <w:ind w:left="0"/>
      </w:pPr>
    </w:p>
    <w:tbl>
      <w:tblPr>
        <w:tblStyle w:val="affffffb"/>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3C71059F" w14:textId="77777777">
        <w:tc>
          <w:tcPr>
            <w:tcW w:w="10800" w:type="dxa"/>
            <w:shd w:val="clear" w:color="auto" w:fill="auto"/>
            <w:tcMar>
              <w:top w:w="100" w:type="dxa"/>
              <w:left w:w="100" w:type="dxa"/>
              <w:bottom w:w="100" w:type="dxa"/>
              <w:right w:w="100" w:type="dxa"/>
            </w:tcMar>
          </w:tcPr>
          <w:p w14:paraId="29946199" w14:textId="77777777" w:rsidR="00001BF7" w:rsidRDefault="00115F48">
            <w:pPr>
              <w:widowControl w:val="0"/>
              <w:pBdr>
                <w:top w:val="nil"/>
                <w:left w:val="nil"/>
                <w:bottom w:val="nil"/>
                <w:right w:val="nil"/>
                <w:between w:val="nil"/>
              </w:pBdr>
              <w:spacing w:after="0" w:line="240" w:lineRule="auto"/>
              <w:ind w:left="0"/>
              <w:jc w:val="center"/>
            </w:pPr>
            <w:r>
              <w:rPr>
                <w:noProof/>
              </w:rPr>
              <w:lastRenderedPageBreak/>
              <w:drawing>
                <wp:inline distT="114300" distB="114300" distL="114300" distR="114300" wp14:anchorId="0B9C38EB" wp14:editId="034034EA">
                  <wp:extent cx="6257925" cy="241935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7"/>
                          <a:srcRect t="8960"/>
                          <a:stretch>
                            <a:fillRect/>
                          </a:stretch>
                        </pic:blipFill>
                        <pic:spPr>
                          <a:xfrm>
                            <a:off x="0" y="0"/>
                            <a:ext cx="6257925" cy="2419350"/>
                          </a:xfrm>
                          <a:prstGeom prst="rect">
                            <a:avLst/>
                          </a:prstGeom>
                          <a:ln/>
                        </pic:spPr>
                      </pic:pic>
                    </a:graphicData>
                  </a:graphic>
                </wp:inline>
              </w:drawing>
            </w:r>
          </w:p>
        </w:tc>
      </w:tr>
      <w:tr w:rsidR="00001BF7" w14:paraId="07CF5FED" w14:textId="77777777">
        <w:tc>
          <w:tcPr>
            <w:tcW w:w="10800" w:type="dxa"/>
            <w:shd w:val="clear" w:color="auto" w:fill="auto"/>
            <w:tcMar>
              <w:top w:w="100" w:type="dxa"/>
              <w:left w:w="100" w:type="dxa"/>
              <w:bottom w:w="100" w:type="dxa"/>
              <w:right w:w="100" w:type="dxa"/>
            </w:tcMar>
          </w:tcPr>
          <w:p w14:paraId="56F172D6" w14:textId="77777777" w:rsidR="00001BF7" w:rsidRDefault="00115F48">
            <w:pPr>
              <w:widowControl w:val="0"/>
              <w:pBdr>
                <w:top w:val="nil"/>
                <w:left w:val="nil"/>
                <w:bottom w:val="nil"/>
                <w:right w:val="nil"/>
                <w:between w:val="nil"/>
              </w:pBdr>
              <w:spacing w:after="0" w:line="240" w:lineRule="auto"/>
              <w:ind w:left="0"/>
              <w:rPr>
                <w:i/>
              </w:rPr>
            </w:pPr>
            <w:r>
              <w:rPr>
                <w:i/>
              </w:rPr>
              <w:t>Figure 5.10.1.7.1: Download Map Coordinates</w:t>
            </w:r>
            <w:bookmarkStart w:id="381" w:name="mcqhlh3fdep8" w:colFirst="0" w:colLast="0"/>
            <w:bookmarkEnd w:id="381"/>
          </w:p>
        </w:tc>
      </w:tr>
    </w:tbl>
    <w:p w14:paraId="399FB4F4" w14:textId="77777777" w:rsidR="00001BF7" w:rsidRDefault="00001BF7">
      <w:pPr>
        <w:spacing w:after="0"/>
        <w:ind w:left="0"/>
      </w:pPr>
    </w:p>
    <w:p w14:paraId="3EEDD4C6" w14:textId="77777777" w:rsidR="00001BF7" w:rsidRDefault="00115F48">
      <w:pPr>
        <w:pStyle w:val="Heading3"/>
      </w:pPr>
      <w:bookmarkStart w:id="382" w:name="_wqmh4ui381nj" w:colFirst="0" w:colLast="0"/>
      <w:bookmarkEnd w:id="382"/>
      <w:r>
        <w:t>5.10.2 Trail Safety (</w:t>
      </w:r>
      <w:hyperlink r:id="rId318" w:anchor="heading=h.d8zsd4bs76u4">
        <w:r>
          <w:rPr>
            <w:color w:val="1155CC"/>
            <w:u w:val="single"/>
          </w:rPr>
          <w:t>SRS 3.2.4</w:t>
        </w:r>
      </w:hyperlink>
      <w:r>
        <w:t>)</w:t>
      </w:r>
    </w:p>
    <w:p w14:paraId="45088B7E" w14:textId="77777777" w:rsidR="00001BF7" w:rsidRDefault="00115F48">
      <w:pPr>
        <w:spacing w:after="0"/>
        <w:ind w:left="1440"/>
      </w:pPr>
      <w:r>
        <w:t xml:space="preserve">Trail Safety encompasses functionalities related to the user safety. </w:t>
      </w:r>
      <w:proofErr w:type="gramStart"/>
      <w:r>
        <w:t>In order to</w:t>
      </w:r>
      <w:proofErr w:type="gramEnd"/>
      <w:r>
        <w:t xml:space="preserve"> ensure safety, </w:t>
      </w:r>
      <w:proofErr w:type="spellStart"/>
      <w:r>
        <w:t>Trailru</w:t>
      </w:r>
      <w:proofErr w:type="spellEnd"/>
      <w:r>
        <w:t xml:space="preserve"> requires in</w:t>
      </w:r>
      <w:r>
        <w:t xml:space="preserve">terfaces with third party services that provide different services that fulfill </w:t>
      </w:r>
      <w:proofErr w:type="spellStart"/>
      <w:r>
        <w:t>Trailru’s</w:t>
      </w:r>
      <w:proofErr w:type="spellEnd"/>
      <w:r>
        <w:t xml:space="preserve"> capacity to ensure user’s safety. This section will demonstrate how </w:t>
      </w:r>
      <w:proofErr w:type="spellStart"/>
      <w:proofErr w:type="gramStart"/>
      <w:r>
        <w:t>Trailru</w:t>
      </w:r>
      <w:proofErr w:type="spellEnd"/>
      <w:proofErr w:type="gramEnd"/>
      <w:r>
        <w:t xml:space="preserve"> and the user interact with those functionalities.</w:t>
      </w:r>
    </w:p>
    <w:p w14:paraId="73DC3943" w14:textId="77777777" w:rsidR="00001BF7" w:rsidRDefault="00115F48">
      <w:pPr>
        <w:pStyle w:val="Heading4"/>
        <w:spacing w:after="0"/>
        <w:ind w:left="1440"/>
      </w:pPr>
      <w:bookmarkStart w:id="383" w:name="_k1jgv7vdrdy6" w:colFirst="0" w:colLast="0"/>
      <w:bookmarkEnd w:id="383"/>
      <w:r>
        <w:t>5.10.2.1 Weather Information (</w:t>
      </w:r>
      <w:hyperlink r:id="rId319" w:anchor="heading=h.d8zsd4bs76u4">
        <w:r>
          <w:rPr>
            <w:color w:val="1155CC"/>
            <w:u w:val="single"/>
          </w:rPr>
          <w:t>SRS 3.2.4.1</w:t>
        </w:r>
      </w:hyperlink>
      <w:r>
        <w:t>)</w:t>
      </w:r>
    </w:p>
    <w:p w14:paraId="628DAD08" w14:textId="77777777" w:rsidR="00001BF7" w:rsidRDefault="00115F48">
      <w:pPr>
        <w:spacing w:after="0"/>
        <w:ind w:left="2160"/>
      </w:pPr>
      <w:proofErr w:type="spellStart"/>
      <w:r>
        <w:t>Trailru</w:t>
      </w:r>
      <w:proofErr w:type="spellEnd"/>
      <w:r>
        <w:t xml:space="preserve"> will request for weather information and show it on the screen. It will refresh every 15 minutes, </w:t>
      </w:r>
      <w:proofErr w:type="gramStart"/>
      <w:r>
        <w:t>or,</w:t>
      </w:r>
      <w:proofErr w:type="gramEnd"/>
      <w:r>
        <w:t xml:space="preserve"> mak</w:t>
      </w:r>
      <w:r>
        <w:t>e a request through the API to the Weather Information Services every 15 minutes</w:t>
      </w:r>
    </w:p>
    <w:p w14:paraId="7034091C" w14:textId="77777777" w:rsidR="00001BF7" w:rsidRDefault="00001BF7">
      <w:pPr>
        <w:spacing w:after="0"/>
        <w:ind w:left="0"/>
      </w:pPr>
    </w:p>
    <w:tbl>
      <w:tblPr>
        <w:tblStyle w:val="affffffc"/>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35862F62" w14:textId="77777777">
        <w:tc>
          <w:tcPr>
            <w:tcW w:w="10800" w:type="dxa"/>
            <w:shd w:val="clear" w:color="auto" w:fill="auto"/>
            <w:tcMar>
              <w:top w:w="100" w:type="dxa"/>
              <w:left w:w="100" w:type="dxa"/>
              <w:bottom w:w="100" w:type="dxa"/>
              <w:right w:w="100" w:type="dxa"/>
            </w:tcMar>
          </w:tcPr>
          <w:p w14:paraId="174E6505" w14:textId="77777777" w:rsidR="00001BF7" w:rsidRDefault="00115F48">
            <w:pPr>
              <w:spacing w:after="0" w:line="276" w:lineRule="auto"/>
              <w:ind w:firstLine="1440"/>
            </w:pPr>
            <w:r>
              <w:rPr>
                <w:noProof/>
              </w:rPr>
              <w:lastRenderedPageBreak/>
              <w:drawing>
                <wp:inline distT="114300" distB="114300" distL="114300" distR="114300" wp14:anchorId="513AA88F" wp14:editId="52614E97">
                  <wp:extent cx="4791075" cy="3865612"/>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20"/>
                          <a:srcRect t="6917"/>
                          <a:stretch>
                            <a:fillRect/>
                          </a:stretch>
                        </pic:blipFill>
                        <pic:spPr>
                          <a:xfrm>
                            <a:off x="0" y="0"/>
                            <a:ext cx="4791075" cy="3865612"/>
                          </a:xfrm>
                          <a:prstGeom prst="rect">
                            <a:avLst/>
                          </a:prstGeom>
                          <a:ln/>
                        </pic:spPr>
                      </pic:pic>
                    </a:graphicData>
                  </a:graphic>
                </wp:inline>
              </w:drawing>
            </w:r>
          </w:p>
        </w:tc>
      </w:tr>
      <w:tr w:rsidR="00001BF7" w14:paraId="309CA294" w14:textId="77777777">
        <w:tc>
          <w:tcPr>
            <w:tcW w:w="10800" w:type="dxa"/>
            <w:shd w:val="clear" w:color="auto" w:fill="auto"/>
            <w:tcMar>
              <w:top w:w="100" w:type="dxa"/>
              <w:left w:w="100" w:type="dxa"/>
              <w:bottom w:w="100" w:type="dxa"/>
              <w:right w:w="100" w:type="dxa"/>
            </w:tcMar>
          </w:tcPr>
          <w:p w14:paraId="77D48FC6" w14:textId="77777777" w:rsidR="00001BF7" w:rsidRDefault="00115F48">
            <w:pPr>
              <w:widowControl w:val="0"/>
              <w:pBdr>
                <w:top w:val="nil"/>
                <w:left w:val="nil"/>
                <w:bottom w:val="nil"/>
                <w:right w:val="nil"/>
                <w:between w:val="nil"/>
              </w:pBdr>
              <w:spacing w:after="0" w:line="240" w:lineRule="auto"/>
              <w:ind w:left="0"/>
              <w:rPr>
                <w:i/>
              </w:rPr>
            </w:pPr>
            <w:r>
              <w:rPr>
                <w:i/>
              </w:rPr>
              <w:t>Figure 5.10.2.1.1: Request Weather Information</w:t>
            </w:r>
            <w:bookmarkStart w:id="384" w:name="tw48uxkmcjyl" w:colFirst="0" w:colLast="0"/>
            <w:bookmarkEnd w:id="384"/>
          </w:p>
        </w:tc>
      </w:tr>
    </w:tbl>
    <w:p w14:paraId="0415E727" w14:textId="77777777" w:rsidR="00001BF7" w:rsidRDefault="00001BF7">
      <w:pPr>
        <w:spacing w:after="0"/>
        <w:ind w:left="0"/>
      </w:pPr>
    </w:p>
    <w:p w14:paraId="57517F69" w14:textId="77777777" w:rsidR="00001BF7" w:rsidRDefault="00001BF7">
      <w:pPr>
        <w:spacing w:after="0" w:line="276" w:lineRule="auto"/>
        <w:ind w:firstLine="1440"/>
      </w:pPr>
    </w:p>
    <w:p w14:paraId="6C91BA7B" w14:textId="77777777" w:rsidR="00001BF7" w:rsidRDefault="00001BF7">
      <w:pPr>
        <w:spacing w:after="0" w:line="276" w:lineRule="auto"/>
        <w:ind w:left="0"/>
      </w:pPr>
    </w:p>
    <w:p w14:paraId="2DABEAA2" w14:textId="77777777" w:rsidR="00001BF7" w:rsidRDefault="00115F48">
      <w:pPr>
        <w:pStyle w:val="Heading4"/>
        <w:spacing w:after="0"/>
        <w:ind w:left="1440"/>
      </w:pPr>
      <w:bookmarkStart w:id="385" w:name="_hx2i7bpioqdd" w:colFirst="0" w:colLast="0"/>
      <w:bookmarkEnd w:id="385"/>
      <w:r>
        <w:t>5.10.2.2 Danger Information (</w:t>
      </w:r>
      <w:hyperlink r:id="rId321" w:anchor="heading=h.d8zsd4bs76u4">
        <w:r>
          <w:rPr>
            <w:color w:val="1155CC"/>
            <w:u w:val="single"/>
          </w:rPr>
          <w:t>SRS 3.2.4.3</w:t>
        </w:r>
      </w:hyperlink>
      <w:r>
        <w:t>)</w:t>
      </w:r>
    </w:p>
    <w:p w14:paraId="37551CB2" w14:textId="77777777" w:rsidR="00001BF7" w:rsidRDefault="00115F48">
      <w:pPr>
        <w:spacing w:after="0"/>
        <w:ind w:left="2160"/>
      </w:pPr>
      <w:r>
        <w:t xml:space="preserve">The user will request </w:t>
      </w:r>
      <w:proofErr w:type="spellStart"/>
      <w:r>
        <w:t>Trailru</w:t>
      </w:r>
      <w:proofErr w:type="spellEnd"/>
      <w:r>
        <w:t xml:space="preserve"> to save danger information in the area. </w:t>
      </w:r>
      <w:proofErr w:type="spellStart"/>
      <w:r>
        <w:t>Trailru</w:t>
      </w:r>
      <w:proofErr w:type="spellEnd"/>
      <w:r>
        <w:t xml:space="preserve"> will get the GPS location and then </w:t>
      </w:r>
      <w:r>
        <w:t xml:space="preserve">save the danger and the location on </w:t>
      </w:r>
      <w:proofErr w:type="spellStart"/>
      <w:r>
        <w:t>Trailru’s</w:t>
      </w:r>
      <w:proofErr w:type="spellEnd"/>
      <w:r>
        <w:t xml:space="preserve"> servers using the </w:t>
      </w:r>
      <w:proofErr w:type="spellStart"/>
      <w:r>
        <w:t>Trailru</w:t>
      </w:r>
      <w:proofErr w:type="spellEnd"/>
      <w:r>
        <w:t xml:space="preserve"> REST API. </w:t>
      </w:r>
      <w:proofErr w:type="spellStart"/>
      <w:r>
        <w:t>Trailru</w:t>
      </w:r>
      <w:proofErr w:type="spellEnd"/>
      <w:r>
        <w:t xml:space="preserve"> from any other user will fetch all dangers in the area from the </w:t>
      </w:r>
      <w:proofErr w:type="spellStart"/>
      <w:r>
        <w:t>Trailru</w:t>
      </w:r>
      <w:proofErr w:type="spellEnd"/>
      <w:r>
        <w:t xml:space="preserve"> REST API and display on the screen.</w:t>
      </w:r>
    </w:p>
    <w:p w14:paraId="573ABC51" w14:textId="77777777" w:rsidR="00001BF7" w:rsidRDefault="00001BF7">
      <w:pPr>
        <w:spacing w:after="0"/>
        <w:ind w:left="0"/>
      </w:pPr>
    </w:p>
    <w:tbl>
      <w:tblPr>
        <w:tblStyle w:val="affffffd"/>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49FB20D6" w14:textId="77777777">
        <w:tc>
          <w:tcPr>
            <w:tcW w:w="10800" w:type="dxa"/>
            <w:shd w:val="clear" w:color="auto" w:fill="auto"/>
            <w:tcMar>
              <w:top w:w="100" w:type="dxa"/>
              <w:left w:w="100" w:type="dxa"/>
              <w:bottom w:w="100" w:type="dxa"/>
              <w:right w:w="100" w:type="dxa"/>
            </w:tcMar>
          </w:tcPr>
          <w:p w14:paraId="03575F99" w14:textId="77777777" w:rsidR="00001BF7" w:rsidRDefault="00115F48">
            <w:pPr>
              <w:spacing w:after="0" w:line="276" w:lineRule="auto"/>
              <w:ind w:left="0"/>
              <w:jc w:val="center"/>
            </w:pPr>
            <w:r>
              <w:rPr>
                <w:noProof/>
              </w:rPr>
              <w:lastRenderedPageBreak/>
              <w:drawing>
                <wp:inline distT="114300" distB="114300" distL="114300" distR="114300" wp14:anchorId="7A10E320" wp14:editId="74E62E85">
                  <wp:extent cx="5943600" cy="245931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2"/>
                          <a:srcRect t="9015"/>
                          <a:stretch>
                            <a:fillRect/>
                          </a:stretch>
                        </pic:blipFill>
                        <pic:spPr>
                          <a:xfrm>
                            <a:off x="0" y="0"/>
                            <a:ext cx="5943600" cy="2459310"/>
                          </a:xfrm>
                          <a:prstGeom prst="rect">
                            <a:avLst/>
                          </a:prstGeom>
                          <a:ln/>
                        </pic:spPr>
                      </pic:pic>
                    </a:graphicData>
                  </a:graphic>
                </wp:inline>
              </w:drawing>
            </w:r>
          </w:p>
        </w:tc>
      </w:tr>
      <w:tr w:rsidR="00001BF7" w14:paraId="0200265B" w14:textId="77777777">
        <w:tc>
          <w:tcPr>
            <w:tcW w:w="10800" w:type="dxa"/>
            <w:shd w:val="clear" w:color="auto" w:fill="auto"/>
            <w:tcMar>
              <w:top w:w="100" w:type="dxa"/>
              <w:left w:w="100" w:type="dxa"/>
              <w:bottom w:w="100" w:type="dxa"/>
              <w:right w:w="100" w:type="dxa"/>
            </w:tcMar>
          </w:tcPr>
          <w:p w14:paraId="42278AAF" w14:textId="77777777" w:rsidR="00001BF7" w:rsidRDefault="00115F48">
            <w:pPr>
              <w:widowControl w:val="0"/>
              <w:pBdr>
                <w:top w:val="nil"/>
                <w:left w:val="nil"/>
                <w:bottom w:val="nil"/>
                <w:right w:val="nil"/>
                <w:between w:val="nil"/>
              </w:pBdr>
              <w:spacing w:after="0" w:line="240" w:lineRule="auto"/>
              <w:ind w:left="0"/>
              <w:rPr>
                <w:i/>
              </w:rPr>
            </w:pPr>
            <w:r>
              <w:rPr>
                <w:i/>
              </w:rPr>
              <w:t>Figure 5.10.2.2.1: Register a Danger</w:t>
            </w:r>
            <w:bookmarkStart w:id="386" w:name="808pk9snz92x" w:colFirst="0" w:colLast="0"/>
            <w:bookmarkEnd w:id="386"/>
          </w:p>
        </w:tc>
      </w:tr>
    </w:tbl>
    <w:p w14:paraId="5ACC2F2C" w14:textId="77777777" w:rsidR="00001BF7" w:rsidRDefault="00001BF7">
      <w:pPr>
        <w:spacing w:after="0"/>
        <w:ind w:left="0"/>
      </w:pPr>
    </w:p>
    <w:p w14:paraId="663A9B14" w14:textId="77777777" w:rsidR="00001BF7" w:rsidRDefault="00001BF7">
      <w:pPr>
        <w:spacing w:after="0" w:line="276" w:lineRule="auto"/>
        <w:ind w:left="0"/>
      </w:pPr>
    </w:p>
    <w:p w14:paraId="715C34EA" w14:textId="77777777" w:rsidR="00001BF7" w:rsidRDefault="00001BF7">
      <w:pPr>
        <w:spacing w:after="0"/>
        <w:ind w:left="0"/>
      </w:pPr>
    </w:p>
    <w:tbl>
      <w:tblPr>
        <w:tblStyle w:val="affffffe"/>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7CF9B473" w14:textId="77777777">
        <w:tc>
          <w:tcPr>
            <w:tcW w:w="10800" w:type="dxa"/>
            <w:shd w:val="clear" w:color="auto" w:fill="auto"/>
            <w:tcMar>
              <w:top w:w="100" w:type="dxa"/>
              <w:left w:w="100" w:type="dxa"/>
              <w:bottom w:w="100" w:type="dxa"/>
              <w:right w:w="100" w:type="dxa"/>
            </w:tcMar>
          </w:tcPr>
          <w:p w14:paraId="7966EF5D" w14:textId="77777777" w:rsidR="00001BF7" w:rsidRDefault="00115F48">
            <w:pPr>
              <w:spacing w:after="0"/>
              <w:ind w:left="0"/>
              <w:jc w:val="center"/>
            </w:pPr>
            <w:r>
              <w:rPr>
                <w:noProof/>
              </w:rPr>
              <w:drawing>
                <wp:inline distT="114300" distB="114300" distL="114300" distR="114300" wp14:anchorId="3D9393BC" wp14:editId="61977108">
                  <wp:extent cx="5724525" cy="3137018"/>
                  <wp:effectExtent l="0" t="0" r="0" b="0"/>
                  <wp:docPr id="10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3"/>
                          <a:srcRect t="13557"/>
                          <a:stretch>
                            <a:fillRect/>
                          </a:stretch>
                        </pic:blipFill>
                        <pic:spPr>
                          <a:xfrm>
                            <a:off x="0" y="0"/>
                            <a:ext cx="5724525" cy="3137018"/>
                          </a:xfrm>
                          <a:prstGeom prst="rect">
                            <a:avLst/>
                          </a:prstGeom>
                          <a:ln/>
                        </pic:spPr>
                      </pic:pic>
                    </a:graphicData>
                  </a:graphic>
                </wp:inline>
              </w:drawing>
            </w:r>
          </w:p>
        </w:tc>
      </w:tr>
      <w:tr w:rsidR="00001BF7" w14:paraId="354D0FAD" w14:textId="77777777">
        <w:tc>
          <w:tcPr>
            <w:tcW w:w="10800" w:type="dxa"/>
            <w:shd w:val="clear" w:color="auto" w:fill="auto"/>
            <w:tcMar>
              <w:top w:w="100" w:type="dxa"/>
              <w:left w:w="100" w:type="dxa"/>
              <w:bottom w:w="100" w:type="dxa"/>
              <w:right w:w="100" w:type="dxa"/>
            </w:tcMar>
          </w:tcPr>
          <w:p w14:paraId="128C8EC0" w14:textId="77777777" w:rsidR="00001BF7" w:rsidRDefault="00115F48">
            <w:pPr>
              <w:widowControl w:val="0"/>
              <w:pBdr>
                <w:top w:val="nil"/>
                <w:left w:val="nil"/>
                <w:bottom w:val="nil"/>
                <w:right w:val="nil"/>
                <w:between w:val="nil"/>
              </w:pBdr>
              <w:spacing w:after="0" w:line="240" w:lineRule="auto"/>
              <w:ind w:left="0"/>
              <w:rPr>
                <w:i/>
              </w:rPr>
            </w:pPr>
            <w:r>
              <w:rPr>
                <w:i/>
              </w:rPr>
              <w:t>Figure 5.10.2.2.2: Request Dangers</w:t>
            </w:r>
            <w:bookmarkStart w:id="387" w:name="m8i8c6tl012n" w:colFirst="0" w:colLast="0"/>
            <w:bookmarkEnd w:id="387"/>
          </w:p>
        </w:tc>
      </w:tr>
    </w:tbl>
    <w:p w14:paraId="685F34F7" w14:textId="77777777" w:rsidR="00001BF7" w:rsidRDefault="00001BF7">
      <w:pPr>
        <w:spacing w:after="0"/>
        <w:ind w:left="0"/>
      </w:pPr>
    </w:p>
    <w:p w14:paraId="277FCEC2" w14:textId="77777777" w:rsidR="00001BF7" w:rsidRDefault="00001BF7">
      <w:pPr>
        <w:spacing w:after="0"/>
        <w:ind w:left="1440"/>
      </w:pPr>
    </w:p>
    <w:p w14:paraId="6D2BB8F2" w14:textId="77777777" w:rsidR="00001BF7" w:rsidRDefault="00115F48">
      <w:pPr>
        <w:pStyle w:val="Heading4"/>
        <w:spacing w:after="0"/>
        <w:ind w:left="1440"/>
      </w:pPr>
      <w:bookmarkStart w:id="388" w:name="_41ei5hm6ir97" w:colFirst="0" w:colLast="0"/>
      <w:bookmarkEnd w:id="388"/>
      <w:r>
        <w:lastRenderedPageBreak/>
        <w:t>5.10.2.3 Rules and Regulations (</w:t>
      </w:r>
      <w:hyperlink r:id="rId324" w:anchor="heading=h.d8zsd4bs76u4">
        <w:r>
          <w:rPr>
            <w:color w:val="1155CC"/>
            <w:u w:val="single"/>
          </w:rPr>
          <w:t>SRS 3.2.4.4</w:t>
        </w:r>
      </w:hyperlink>
      <w:r>
        <w:t xml:space="preserve">, </w:t>
      </w:r>
      <w:hyperlink r:id="rId325" w:anchor="heading=h.d8zsd4bs76u4">
        <w:r>
          <w:rPr>
            <w:color w:val="1155CC"/>
            <w:u w:val="single"/>
          </w:rPr>
          <w:t>SRS 3.2.4.6</w:t>
        </w:r>
      </w:hyperlink>
      <w:r>
        <w:t>)</w:t>
      </w:r>
    </w:p>
    <w:p w14:paraId="41631F43" w14:textId="77777777" w:rsidR="00001BF7" w:rsidRDefault="00115F48">
      <w:pPr>
        <w:spacing w:after="0"/>
        <w:ind w:left="2160"/>
      </w:pPr>
      <w:r>
        <w:t xml:space="preserve">The user selects a trail and all the information about this trail, </w:t>
      </w:r>
      <w:proofErr w:type="gramStart"/>
      <w:r>
        <w:t>rules</w:t>
      </w:r>
      <w:proofErr w:type="gramEnd"/>
      <w:r>
        <w:t xml:space="preserve"> and regulations, are fetched from </w:t>
      </w:r>
      <w:proofErr w:type="spellStart"/>
      <w:r>
        <w:t>Trailru</w:t>
      </w:r>
      <w:proofErr w:type="spellEnd"/>
      <w:r>
        <w:t xml:space="preserve"> REST API and then displayed to the user. Forest Services </w:t>
      </w:r>
      <w:proofErr w:type="gramStart"/>
      <w:r>
        <w:t>are able to</w:t>
      </w:r>
      <w:proofErr w:type="gramEnd"/>
      <w:r>
        <w:t xml:space="preserve"> register rules and regulations about the</w:t>
      </w:r>
      <w:r>
        <w:t>ir trails.</w:t>
      </w:r>
    </w:p>
    <w:p w14:paraId="12B33737" w14:textId="77777777" w:rsidR="00001BF7" w:rsidRDefault="00001BF7">
      <w:pPr>
        <w:spacing w:after="0"/>
        <w:ind w:left="0"/>
      </w:pPr>
    </w:p>
    <w:tbl>
      <w:tblPr>
        <w:tblStyle w:val="afffffff"/>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1899CA98" w14:textId="77777777">
        <w:tc>
          <w:tcPr>
            <w:tcW w:w="10800" w:type="dxa"/>
            <w:shd w:val="clear" w:color="auto" w:fill="auto"/>
            <w:tcMar>
              <w:top w:w="100" w:type="dxa"/>
              <w:left w:w="100" w:type="dxa"/>
              <w:bottom w:w="100" w:type="dxa"/>
              <w:right w:w="100" w:type="dxa"/>
            </w:tcMar>
          </w:tcPr>
          <w:p w14:paraId="005A05B6" w14:textId="77777777" w:rsidR="00001BF7" w:rsidRDefault="00115F48">
            <w:pPr>
              <w:spacing w:after="0"/>
              <w:ind w:left="0"/>
              <w:jc w:val="center"/>
            </w:pPr>
            <w:r>
              <w:rPr>
                <w:noProof/>
              </w:rPr>
              <w:drawing>
                <wp:inline distT="114300" distB="114300" distL="114300" distR="114300" wp14:anchorId="09D822AA" wp14:editId="43B696AB">
                  <wp:extent cx="5943600" cy="2647950"/>
                  <wp:effectExtent l="0" t="0" r="0" b="0"/>
                  <wp:docPr id="6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6"/>
                          <a:srcRect t="11746"/>
                          <a:stretch>
                            <a:fillRect/>
                          </a:stretch>
                        </pic:blipFill>
                        <pic:spPr>
                          <a:xfrm>
                            <a:off x="0" y="0"/>
                            <a:ext cx="5943600" cy="2647950"/>
                          </a:xfrm>
                          <a:prstGeom prst="rect">
                            <a:avLst/>
                          </a:prstGeom>
                          <a:ln/>
                        </pic:spPr>
                      </pic:pic>
                    </a:graphicData>
                  </a:graphic>
                </wp:inline>
              </w:drawing>
            </w:r>
          </w:p>
        </w:tc>
      </w:tr>
      <w:tr w:rsidR="00001BF7" w14:paraId="508EE496" w14:textId="77777777">
        <w:tc>
          <w:tcPr>
            <w:tcW w:w="10800" w:type="dxa"/>
            <w:shd w:val="clear" w:color="auto" w:fill="auto"/>
            <w:tcMar>
              <w:top w:w="100" w:type="dxa"/>
              <w:left w:w="100" w:type="dxa"/>
              <w:bottom w:w="100" w:type="dxa"/>
              <w:right w:w="100" w:type="dxa"/>
            </w:tcMar>
          </w:tcPr>
          <w:p w14:paraId="5EFDFAE4" w14:textId="77777777" w:rsidR="00001BF7" w:rsidRDefault="00115F48">
            <w:pPr>
              <w:widowControl w:val="0"/>
              <w:pBdr>
                <w:top w:val="nil"/>
                <w:left w:val="nil"/>
                <w:bottom w:val="nil"/>
                <w:right w:val="nil"/>
                <w:between w:val="nil"/>
              </w:pBdr>
              <w:spacing w:after="0" w:line="240" w:lineRule="auto"/>
              <w:ind w:left="0"/>
              <w:rPr>
                <w:i/>
              </w:rPr>
            </w:pPr>
            <w:bookmarkStart w:id="389" w:name="8wg62ou31z2h" w:colFirst="0" w:colLast="0"/>
            <w:bookmarkEnd w:id="389"/>
            <w:r>
              <w:rPr>
                <w:i/>
              </w:rPr>
              <w:t>Figure 5.10.2.3.1: Register Rules</w:t>
            </w:r>
          </w:p>
        </w:tc>
      </w:tr>
    </w:tbl>
    <w:p w14:paraId="14E41FCB" w14:textId="77777777" w:rsidR="00001BF7" w:rsidRDefault="00001BF7">
      <w:pPr>
        <w:spacing w:after="0"/>
        <w:ind w:left="0"/>
      </w:pPr>
    </w:p>
    <w:p w14:paraId="0EA4654C" w14:textId="77777777" w:rsidR="00001BF7" w:rsidRDefault="00001BF7">
      <w:pPr>
        <w:spacing w:after="0"/>
        <w:ind w:left="0"/>
      </w:pPr>
    </w:p>
    <w:tbl>
      <w:tblPr>
        <w:tblStyle w:val="afffffff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4037B625" w14:textId="77777777">
        <w:tc>
          <w:tcPr>
            <w:tcW w:w="10800" w:type="dxa"/>
            <w:shd w:val="clear" w:color="auto" w:fill="auto"/>
            <w:tcMar>
              <w:top w:w="100" w:type="dxa"/>
              <w:left w:w="100" w:type="dxa"/>
              <w:bottom w:w="100" w:type="dxa"/>
              <w:right w:w="100" w:type="dxa"/>
            </w:tcMar>
          </w:tcPr>
          <w:p w14:paraId="53CED113" w14:textId="77777777" w:rsidR="00001BF7" w:rsidRDefault="00115F48">
            <w:pPr>
              <w:pStyle w:val="Heading1"/>
              <w:ind w:left="0"/>
              <w:jc w:val="center"/>
            </w:pPr>
            <w:bookmarkStart w:id="390" w:name="_aks7be1xgr8z" w:colFirst="0" w:colLast="0"/>
            <w:bookmarkEnd w:id="390"/>
            <w:r>
              <w:rPr>
                <w:noProof/>
                <w:sz w:val="24"/>
                <w:szCs w:val="24"/>
              </w:rPr>
              <w:lastRenderedPageBreak/>
              <w:drawing>
                <wp:inline distT="114300" distB="114300" distL="114300" distR="114300" wp14:anchorId="4EBEFFD4" wp14:editId="10693C77">
                  <wp:extent cx="5943600" cy="2755168"/>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7"/>
                          <a:srcRect t="10446"/>
                          <a:stretch>
                            <a:fillRect/>
                          </a:stretch>
                        </pic:blipFill>
                        <pic:spPr>
                          <a:xfrm>
                            <a:off x="0" y="0"/>
                            <a:ext cx="5943600" cy="2755168"/>
                          </a:xfrm>
                          <a:prstGeom prst="rect">
                            <a:avLst/>
                          </a:prstGeom>
                          <a:ln/>
                        </pic:spPr>
                      </pic:pic>
                    </a:graphicData>
                  </a:graphic>
                </wp:inline>
              </w:drawing>
            </w:r>
          </w:p>
        </w:tc>
      </w:tr>
      <w:tr w:rsidR="00001BF7" w14:paraId="036FEC5E" w14:textId="77777777">
        <w:tc>
          <w:tcPr>
            <w:tcW w:w="10800" w:type="dxa"/>
            <w:shd w:val="clear" w:color="auto" w:fill="auto"/>
            <w:tcMar>
              <w:top w:w="100" w:type="dxa"/>
              <w:left w:w="100" w:type="dxa"/>
              <w:bottom w:w="100" w:type="dxa"/>
              <w:right w:w="100" w:type="dxa"/>
            </w:tcMar>
          </w:tcPr>
          <w:p w14:paraId="34538707" w14:textId="77777777" w:rsidR="00001BF7" w:rsidRDefault="00115F48">
            <w:pPr>
              <w:widowControl w:val="0"/>
              <w:pBdr>
                <w:top w:val="nil"/>
                <w:left w:val="nil"/>
                <w:bottom w:val="nil"/>
                <w:right w:val="nil"/>
                <w:between w:val="nil"/>
              </w:pBdr>
              <w:spacing w:after="0" w:line="240" w:lineRule="auto"/>
              <w:ind w:left="0"/>
              <w:rPr>
                <w:i/>
              </w:rPr>
            </w:pPr>
            <w:r>
              <w:rPr>
                <w:i/>
              </w:rPr>
              <w:t>Figure 5.10.2.3.2: Request Rules</w:t>
            </w:r>
            <w:bookmarkStart w:id="391" w:name="ilpvot2pylid" w:colFirst="0" w:colLast="0"/>
            <w:bookmarkEnd w:id="391"/>
          </w:p>
        </w:tc>
      </w:tr>
    </w:tbl>
    <w:p w14:paraId="77CB76EF" w14:textId="77777777" w:rsidR="00001BF7" w:rsidRDefault="00001BF7">
      <w:pPr>
        <w:spacing w:after="0"/>
        <w:ind w:left="0"/>
      </w:pPr>
    </w:p>
    <w:p w14:paraId="539EB625" w14:textId="77777777" w:rsidR="00001BF7" w:rsidRDefault="00001BF7">
      <w:pPr>
        <w:spacing w:after="0"/>
        <w:ind w:left="0"/>
      </w:pPr>
    </w:p>
    <w:p w14:paraId="0ABE8515" w14:textId="77777777" w:rsidR="00001BF7" w:rsidRDefault="00001BF7">
      <w:pPr>
        <w:pStyle w:val="Heading1"/>
        <w:rPr>
          <w:sz w:val="24"/>
          <w:szCs w:val="24"/>
        </w:rPr>
      </w:pPr>
      <w:bookmarkStart w:id="392" w:name="_qzbykhn3s7e" w:colFirst="0" w:colLast="0"/>
      <w:bookmarkEnd w:id="392"/>
    </w:p>
    <w:p w14:paraId="4A042FB9" w14:textId="77777777" w:rsidR="00001BF7" w:rsidRDefault="00115F48">
      <w:pPr>
        <w:pStyle w:val="Heading4"/>
        <w:ind w:left="1440"/>
      </w:pPr>
      <w:bookmarkStart w:id="393" w:name="_w63mvjoykjrj" w:colFirst="0" w:colLast="0"/>
      <w:bookmarkEnd w:id="393"/>
      <w:r>
        <w:t>5.10.2.4 Emergency Messages (</w:t>
      </w:r>
      <w:hyperlink r:id="rId328" w:anchor="heading=h.d8zsd4bs76u4">
        <w:r>
          <w:rPr>
            <w:color w:val="1155CC"/>
            <w:u w:val="single"/>
          </w:rPr>
          <w:t>SRS 3.2.4.7</w:t>
        </w:r>
      </w:hyperlink>
      <w:r>
        <w:t>)</w:t>
      </w:r>
    </w:p>
    <w:p w14:paraId="1DA7B5C9" w14:textId="77777777" w:rsidR="00001BF7" w:rsidRDefault="00115F48">
      <w:pPr>
        <w:spacing w:after="0"/>
        <w:ind w:left="2160"/>
      </w:pPr>
      <w:r>
        <w:t xml:space="preserve">User sends an emergency message. If the Internet is available, this request is sent to the </w:t>
      </w:r>
      <w:proofErr w:type="spellStart"/>
      <w:r>
        <w:t>Trailru</w:t>
      </w:r>
      <w:proofErr w:type="spellEnd"/>
      <w:r>
        <w:t xml:space="preserve"> REST API, whic</w:t>
      </w:r>
      <w:r>
        <w:t>h will send the request to all hikers in the area and capture any response. If there is a response, the message will be sent back to the user.</w:t>
      </w:r>
    </w:p>
    <w:p w14:paraId="45F590DF" w14:textId="77777777" w:rsidR="00001BF7" w:rsidRDefault="00001BF7">
      <w:pPr>
        <w:spacing w:after="0"/>
        <w:ind w:left="0"/>
      </w:pPr>
    </w:p>
    <w:tbl>
      <w:tblPr>
        <w:tblStyle w:val="afffffff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04AAA46B" w14:textId="77777777">
        <w:tc>
          <w:tcPr>
            <w:tcW w:w="10800" w:type="dxa"/>
            <w:shd w:val="clear" w:color="auto" w:fill="auto"/>
            <w:tcMar>
              <w:top w:w="100" w:type="dxa"/>
              <w:left w:w="100" w:type="dxa"/>
              <w:bottom w:w="100" w:type="dxa"/>
              <w:right w:w="100" w:type="dxa"/>
            </w:tcMar>
          </w:tcPr>
          <w:p w14:paraId="78C3A555" w14:textId="77777777" w:rsidR="00001BF7" w:rsidRDefault="00115F48">
            <w:pPr>
              <w:spacing w:after="0"/>
              <w:ind w:left="0"/>
              <w:jc w:val="center"/>
            </w:pPr>
            <w:r>
              <w:rPr>
                <w:noProof/>
              </w:rPr>
              <w:lastRenderedPageBreak/>
              <w:drawing>
                <wp:inline distT="114300" distB="114300" distL="114300" distR="114300" wp14:anchorId="3041498B" wp14:editId="53AF28B2">
                  <wp:extent cx="6467475" cy="29718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9"/>
                          <a:srcRect t="7418"/>
                          <a:stretch>
                            <a:fillRect/>
                          </a:stretch>
                        </pic:blipFill>
                        <pic:spPr>
                          <a:xfrm>
                            <a:off x="0" y="0"/>
                            <a:ext cx="6467475" cy="2971800"/>
                          </a:xfrm>
                          <a:prstGeom prst="rect">
                            <a:avLst/>
                          </a:prstGeom>
                          <a:ln/>
                        </pic:spPr>
                      </pic:pic>
                    </a:graphicData>
                  </a:graphic>
                </wp:inline>
              </w:drawing>
            </w:r>
          </w:p>
        </w:tc>
      </w:tr>
      <w:tr w:rsidR="00001BF7" w14:paraId="3B922035" w14:textId="77777777">
        <w:tc>
          <w:tcPr>
            <w:tcW w:w="10800" w:type="dxa"/>
            <w:shd w:val="clear" w:color="auto" w:fill="auto"/>
            <w:tcMar>
              <w:top w:w="100" w:type="dxa"/>
              <w:left w:w="100" w:type="dxa"/>
              <w:bottom w:w="100" w:type="dxa"/>
              <w:right w:w="100" w:type="dxa"/>
            </w:tcMar>
          </w:tcPr>
          <w:p w14:paraId="21725E23" w14:textId="77777777" w:rsidR="00001BF7" w:rsidRDefault="00115F48">
            <w:pPr>
              <w:widowControl w:val="0"/>
              <w:pBdr>
                <w:top w:val="nil"/>
                <w:left w:val="nil"/>
                <w:bottom w:val="nil"/>
                <w:right w:val="nil"/>
                <w:between w:val="nil"/>
              </w:pBdr>
              <w:spacing w:after="0" w:line="240" w:lineRule="auto"/>
              <w:ind w:left="0"/>
              <w:rPr>
                <w:i/>
              </w:rPr>
            </w:pPr>
            <w:r>
              <w:rPr>
                <w:i/>
              </w:rPr>
              <w:t>Figure 5.10.2.4.1: Send Emergency Call</w:t>
            </w:r>
            <w:bookmarkStart w:id="394" w:name="715ywtskhv49" w:colFirst="0" w:colLast="0"/>
            <w:bookmarkEnd w:id="394"/>
          </w:p>
        </w:tc>
      </w:tr>
    </w:tbl>
    <w:p w14:paraId="6FEA73A2" w14:textId="77777777" w:rsidR="00001BF7" w:rsidRDefault="00001BF7">
      <w:pPr>
        <w:spacing w:after="0"/>
        <w:ind w:left="0"/>
      </w:pPr>
    </w:p>
    <w:p w14:paraId="1062FAA7" w14:textId="77777777" w:rsidR="00001BF7" w:rsidRDefault="00115F48">
      <w:pPr>
        <w:pStyle w:val="Heading4"/>
        <w:spacing w:after="0"/>
        <w:ind w:left="1440"/>
      </w:pPr>
      <w:bookmarkStart w:id="395" w:name="_afnebhvemuge" w:colFirst="0" w:colLast="0"/>
      <w:bookmarkEnd w:id="395"/>
      <w:r>
        <w:t>5.10.2.5 Emergency Contacts (</w:t>
      </w:r>
      <w:hyperlink r:id="rId330" w:anchor="heading=h.d8zsd4bs76u4">
        <w:r>
          <w:rPr>
            <w:color w:val="1155CC"/>
            <w:u w:val="single"/>
          </w:rPr>
          <w:t>SRS 3.2.4.2</w:t>
        </w:r>
      </w:hyperlink>
      <w:r>
        <w:t xml:space="preserve">, </w:t>
      </w:r>
      <w:hyperlink r:id="rId331" w:anchor="heading=h.d8zsd4bs76u4">
        <w:r>
          <w:rPr>
            <w:color w:val="1155CC"/>
            <w:u w:val="single"/>
          </w:rPr>
          <w:t>SRS 3.2.4.5</w:t>
        </w:r>
      </w:hyperlink>
      <w:r>
        <w:t>)</w:t>
      </w:r>
    </w:p>
    <w:p w14:paraId="40368241" w14:textId="77777777" w:rsidR="00001BF7" w:rsidRDefault="00115F48">
      <w:pPr>
        <w:spacing w:after="0"/>
        <w:ind w:left="2160"/>
      </w:pPr>
      <w:r>
        <w:t>The user will be able to register an emergency contact number. In the event of an emergency, a message will be se</w:t>
      </w:r>
      <w:r>
        <w:t>nt to the emergency contact containing the last known location of the user.</w:t>
      </w:r>
    </w:p>
    <w:p w14:paraId="062FCA30" w14:textId="77777777" w:rsidR="00001BF7" w:rsidRDefault="00001BF7">
      <w:pPr>
        <w:spacing w:after="0" w:line="276" w:lineRule="auto"/>
        <w:ind w:left="0"/>
      </w:pPr>
    </w:p>
    <w:tbl>
      <w:tblPr>
        <w:tblStyle w:val="afffffff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3FE0858F" w14:textId="77777777">
        <w:tc>
          <w:tcPr>
            <w:tcW w:w="10800" w:type="dxa"/>
            <w:shd w:val="clear" w:color="auto" w:fill="auto"/>
            <w:tcMar>
              <w:top w:w="100" w:type="dxa"/>
              <w:left w:w="100" w:type="dxa"/>
              <w:bottom w:w="100" w:type="dxa"/>
              <w:right w:w="100" w:type="dxa"/>
            </w:tcMar>
          </w:tcPr>
          <w:p w14:paraId="726C4D5B" w14:textId="77777777" w:rsidR="00001BF7" w:rsidRDefault="00115F48">
            <w:pPr>
              <w:spacing w:after="0" w:line="276" w:lineRule="auto"/>
              <w:ind w:left="0"/>
              <w:jc w:val="center"/>
            </w:pPr>
            <w:r>
              <w:rPr>
                <w:noProof/>
              </w:rPr>
              <w:lastRenderedPageBreak/>
              <w:drawing>
                <wp:inline distT="114300" distB="114300" distL="114300" distR="114300" wp14:anchorId="01B90E48" wp14:editId="33659CED">
                  <wp:extent cx="5943600" cy="3295650"/>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32"/>
                          <a:srcRect t="21896"/>
                          <a:stretch>
                            <a:fillRect/>
                          </a:stretch>
                        </pic:blipFill>
                        <pic:spPr>
                          <a:xfrm>
                            <a:off x="0" y="0"/>
                            <a:ext cx="5943600" cy="3295650"/>
                          </a:xfrm>
                          <a:prstGeom prst="rect">
                            <a:avLst/>
                          </a:prstGeom>
                          <a:ln/>
                        </pic:spPr>
                      </pic:pic>
                    </a:graphicData>
                  </a:graphic>
                </wp:inline>
              </w:drawing>
            </w:r>
          </w:p>
        </w:tc>
      </w:tr>
      <w:tr w:rsidR="00001BF7" w14:paraId="30325F9C" w14:textId="77777777">
        <w:tc>
          <w:tcPr>
            <w:tcW w:w="10800" w:type="dxa"/>
            <w:shd w:val="clear" w:color="auto" w:fill="auto"/>
            <w:tcMar>
              <w:top w:w="100" w:type="dxa"/>
              <w:left w:w="100" w:type="dxa"/>
              <w:bottom w:w="100" w:type="dxa"/>
              <w:right w:w="100" w:type="dxa"/>
            </w:tcMar>
          </w:tcPr>
          <w:p w14:paraId="23708F33" w14:textId="77777777" w:rsidR="00001BF7" w:rsidRDefault="00115F48">
            <w:pPr>
              <w:widowControl w:val="0"/>
              <w:pBdr>
                <w:top w:val="nil"/>
                <w:left w:val="nil"/>
                <w:bottom w:val="nil"/>
                <w:right w:val="nil"/>
                <w:between w:val="nil"/>
              </w:pBdr>
              <w:spacing w:after="0" w:line="240" w:lineRule="auto"/>
              <w:ind w:left="0"/>
              <w:rPr>
                <w:i/>
              </w:rPr>
            </w:pPr>
            <w:r>
              <w:rPr>
                <w:i/>
              </w:rPr>
              <w:t>Figure 5.10.2.5.1: Register Emergency Number</w:t>
            </w:r>
            <w:bookmarkStart w:id="396" w:name="hey5lv921xhn" w:colFirst="0" w:colLast="0"/>
            <w:bookmarkEnd w:id="396"/>
          </w:p>
        </w:tc>
      </w:tr>
    </w:tbl>
    <w:p w14:paraId="178AB379" w14:textId="77777777" w:rsidR="00001BF7" w:rsidRDefault="00001BF7">
      <w:pPr>
        <w:spacing w:after="0" w:line="276" w:lineRule="auto"/>
        <w:ind w:left="0"/>
      </w:pPr>
    </w:p>
    <w:p w14:paraId="3F13ED97" w14:textId="77777777" w:rsidR="00001BF7" w:rsidRDefault="00001BF7">
      <w:pPr>
        <w:spacing w:after="0" w:line="276" w:lineRule="auto"/>
        <w:ind w:left="0"/>
      </w:pPr>
    </w:p>
    <w:tbl>
      <w:tblPr>
        <w:tblStyle w:val="affffff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001BF7" w14:paraId="4CF84BFD" w14:textId="77777777">
        <w:tc>
          <w:tcPr>
            <w:tcW w:w="10800" w:type="dxa"/>
            <w:shd w:val="clear" w:color="auto" w:fill="auto"/>
            <w:tcMar>
              <w:top w:w="100" w:type="dxa"/>
              <w:left w:w="100" w:type="dxa"/>
              <w:bottom w:w="100" w:type="dxa"/>
              <w:right w:w="100" w:type="dxa"/>
            </w:tcMar>
          </w:tcPr>
          <w:p w14:paraId="7A8EA261" w14:textId="77777777" w:rsidR="00001BF7" w:rsidRDefault="00115F48">
            <w:pPr>
              <w:spacing w:after="0" w:line="276" w:lineRule="auto"/>
              <w:ind w:left="0"/>
              <w:jc w:val="center"/>
            </w:pPr>
            <w:r>
              <w:rPr>
                <w:noProof/>
              </w:rPr>
              <w:drawing>
                <wp:inline distT="114300" distB="114300" distL="114300" distR="114300" wp14:anchorId="5C41EF7D" wp14:editId="688D7283">
                  <wp:extent cx="5943600" cy="2981325"/>
                  <wp:effectExtent l="0" t="0" r="0" 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3"/>
                          <a:srcRect t="10057"/>
                          <a:stretch>
                            <a:fillRect/>
                          </a:stretch>
                        </pic:blipFill>
                        <pic:spPr>
                          <a:xfrm>
                            <a:off x="0" y="0"/>
                            <a:ext cx="5943600" cy="2981325"/>
                          </a:xfrm>
                          <a:prstGeom prst="rect">
                            <a:avLst/>
                          </a:prstGeom>
                          <a:ln/>
                        </pic:spPr>
                      </pic:pic>
                    </a:graphicData>
                  </a:graphic>
                </wp:inline>
              </w:drawing>
            </w:r>
          </w:p>
        </w:tc>
      </w:tr>
      <w:tr w:rsidR="00001BF7" w14:paraId="38825590" w14:textId="77777777">
        <w:tc>
          <w:tcPr>
            <w:tcW w:w="10800" w:type="dxa"/>
            <w:shd w:val="clear" w:color="auto" w:fill="auto"/>
            <w:tcMar>
              <w:top w:w="100" w:type="dxa"/>
              <w:left w:w="100" w:type="dxa"/>
              <w:bottom w:w="100" w:type="dxa"/>
              <w:right w:w="100" w:type="dxa"/>
            </w:tcMar>
          </w:tcPr>
          <w:p w14:paraId="6C880059" w14:textId="77777777" w:rsidR="00001BF7" w:rsidRDefault="00115F48">
            <w:pPr>
              <w:widowControl w:val="0"/>
              <w:pBdr>
                <w:top w:val="nil"/>
                <w:left w:val="nil"/>
                <w:bottom w:val="nil"/>
                <w:right w:val="nil"/>
                <w:between w:val="nil"/>
              </w:pBdr>
              <w:spacing w:after="0" w:line="240" w:lineRule="auto"/>
              <w:ind w:left="0"/>
              <w:rPr>
                <w:i/>
              </w:rPr>
            </w:pPr>
            <w:r>
              <w:rPr>
                <w:i/>
              </w:rPr>
              <w:t>Figure 5.10.2.5.2: Send Emergency Message</w:t>
            </w:r>
            <w:bookmarkStart w:id="397" w:name="deow12eiv05o" w:colFirst="0" w:colLast="0"/>
            <w:bookmarkEnd w:id="397"/>
          </w:p>
        </w:tc>
      </w:tr>
    </w:tbl>
    <w:p w14:paraId="7B193945" w14:textId="77777777" w:rsidR="00001BF7" w:rsidRDefault="00001BF7">
      <w:pPr>
        <w:spacing w:after="0" w:line="276" w:lineRule="auto"/>
        <w:ind w:left="0"/>
      </w:pPr>
    </w:p>
    <w:p w14:paraId="11B7029B" w14:textId="77777777" w:rsidR="00001BF7" w:rsidRDefault="00115F48">
      <w:pPr>
        <w:pStyle w:val="Heading3"/>
        <w:spacing w:after="0"/>
      </w:pPr>
      <w:bookmarkStart w:id="398" w:name="_mlf9tplv74r7" w:colFirst="0" w:colLast="0"/>
      <w:bookmarkEnd w:id="398"/>
      <w:r>
        <w:lastRenderedPageBreak/>
        <w:t>5.10.3 Device Permissions</w:t>
      </w:r>
    </w:p>
    <w:p w14:paraId="34EBB592" w14:textId="77777777" w:rsidR="00001BF7" w:rsidRDefault="00115F48">
      <w:pPr>
        <w:pStyle w:val="Heading4"/>
        <w:spacing w:after="0"/>
        <w:ind w:left="1440"/>
      </w:pPr>
      <w:bookmarkStart w:id="399" w:name="_1keskdnlmylf" w:colFirst="0" w:colLast="0"/>
      <w:bookmarkEnd w:id="399"/>
      <w:r>
        <w:t>5.10.3.1 Requesting Camera Permissions</w:t>
      </w:r>
    </w:p>
    <w:p w14:paraId="51A183E5" w14:textId="77777777" w:rsidR="00001BF7" w:rsidRDefault="00115F48">
      <w:pPr>
        <w:spacing w:after="0" w:line="276" w:lineRule="auto"/>
        <w:ind w:left="2160"/>
      </w:pPr>
      <w:proofErr w:type="spellStart"/>
      <w:r>
        <w:t>Trailru</w:t>
      </w:r>
      <w:proofErr w:type="spellEnd"/>
      <w:r>
        <w:t xml:space="preserve"> will request permission from the Device </w:t>
      </w:r>
      <w:proofErr w:type="gramStart"/>
      <w:r>
        <w:t>in order to</w:t>
      </w:r>
      <w:proofErr w:type="gramEnd"/>
      <w:r>
        <w:t xml:space="preserve"> use the phone camera. </w:t>
      </w:r>
    </w:p>
    <w:p w14:paraId="3C4DCA93" w14:textId="77777777" w:rsidR="00001BF7" w:rsidRDefault="00001BF7">
      <w:pPr>
        <w:spacing w:after="0" w:line="276" w:lineRule="auto"/>
      </w:pPr>
    </w:p>
    <w:tbl>
      <w:tblPr>
        <w:tblStyle w:val="afffffff4"/>
        <w:tblW w:w="100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001BF7" w14:paraId="1E74F4B1" w14:textId="77777777">
        <w:tc>
          <w:tcPr>
            <w:tcW w:w="10080" w:type="dxa"/>
            <w:shd w:val="clear" w:color="auto" w:fill="auto"/>
            <w:tcMar>
              <w:top w:w="100" w:type="dxa"/>
              <w:left w:w="100" w:type="dxa"/>
              <w:bottom w:w="100" w:type="dxa"/>
              <w:right w:w="100" w:type="dxa"/>
            </w:tcMar>
          </w:tcPr>
          <w:p w14:paraId="0F612FD7" w14:textId="77777777" w:rsidR="00001BF7" w:rsidRDefault="00115F48">
            <w:pPr>
              <w:spacing w:after="0" w:line="276" w:lineRule="auto"/>
              <w:ind w:left="0"/>
              <w:jc w:val="center"/>
            </w:pPr>
            <w:r>
              <w:rPr>
                <w:noProof/>
              </w:rPr>
              <w:drawing>
                <wp:inline distT="114300" distB="114300" distL="114300" distR="114300" wp14:anchorId="156EFF35" wp14:editId="5E415225">
                  <wp:extent cx="5686425" cy="3538575"/>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4"/>
                          <a:srcRect t="9389"/>
                          <a:stretch>
                            <a:fillRect/>
                          </a:stretch>
                        </pic:blipFill>
                        <pic:spPr>
                          <a:xfrm>
                            <a:off x="0" y="0"/>
                            <a:ext cx="5686425" cy="3538575"/>
                          </a:xfrm>
                          <a:prstGeom prst="rect">
                            <a:avLst/>
                          </a:prstGeom>
                          <a:ln/>
                        </pic:spPr>
                      </pic:pic>
                    </a:graphicData>
                  </a:graphic>
                </wp:inline>
              </w:drawing>
            </w:r>
          </w:p>
        </w:tc>
      </w:tr>
      <w:tr w:rsidR="00001BF7" w14:paraId="1D80D74C" w14:textId="77777777">
        <w:tc>
          <w:tcPr>
            <w:tcW w:w="10080" w:type="dxa"/>
            <w:shd w:val="clear" w:color="auto" w:fill="auto"/>
            <w:tcMar>
              <w:top w:w="100" w:type="dxa"/>
              <w:left w:w="100" w:type="dxa"/>
              <w:bottom w:w="100" w:type="dxa"/>
              <w:right w:w="100" w:type="dxa"/>
            </w:tcMar>
          </w:tcPr>
          <w:p w14:paraId="07DBFCE0" w14:textId="77777777" w:rsidR="00001BF7" w:rsidRDefault="00115F48">
            <w:pPr>
              <w:widowControl w:val="0"/>
              <w:pBdr>
                <w:top w:val="nil"/>
                <w:left w:val="nil"/>
                <w:bottom w:val="nil"/>
                <w:right w:val="nil"/>
                <w:between w:val="nil"/>
              </w:pBdr>
              <w:spacing w:after="0" w:line="240" w:lineRule="auto"/>
              <w:ind w:left="0"/>
              <w:rPr>
                <w:i/>
              </w:rPr>
            </w:pPr>
            <w:r>
              <w:rPr>
                <w:i/>
              </w:rPr>
              <w:t>Figure 5.10.3.1.1: Request Camera Permissions</w:t>
            </w:r>
            <w:bookmarkStart w:id="400" w:name="ez65luvu8ydg" w:colFirst="0" w:colLast="0"/>
            <w:bookmarkEnd w:id="400"/>
          </w:p>
        </w:tc>
      </w:tr>
    </w:tbl>
    <w:p w14:paraId="72D041BE" w14:textId="77777777" w:rsidR="00001BF7" w:rsidRDefault="00001BF7">
      <w:pPr>
        <w:spacing w:after="0" w:line="276" w:lineRule="auto"/>
      </w:pPr>
    </w:p>
    <w:p w14:paraId="3A770CA3" w14:textId="77777777" w:rsidR="00001BF7" w:rsidRDefault="00001BF7">
      <w:pPr>
        <w:ind w:left="0"/>
      </w:pPr>
    </w:p>
    <w:p w14:paraId="042C9160" w14:textId="77777777" w:rsidR="00001BF7" w:rsidRDefault="00001BF7">
      <w:pPr>
        <w:spacing w:after="0" w:line="276" w:lineRule="auto"/>
      </w:pPr>
    </w:p>
    <w:p w14:paraId="3CD1C047" w14:textId="77777777" w:rsidR="00001BF7" w:rsidRDefault="00001BF7">
      <w:pPr>
        <w:ind w:left="0"/>
      </w:pPr>
    </w:p>
    <w:p w14:paraId="55CA4AAB" w14:textId="77777777" w:rsidR="00001BF7" w:rsidRDefault="00001BF7">
      <w:pPr>
        <w:spacing w:after="0" w:line="276" w:lineRule="auto"/>
      </w:pPr>
    </w:p>
    <w:p w14:paraId="4C9F6B05" w14:textId="77777777" w:rsidR="00001BF7" w:rsidRDefault="00001BF7">
      <w:pPr>
        <w:pStyle w:val="Heading1"/>
        <w:ind w:left="0"/>
      </w:pPr>
      <w:bookmarkStart w:id="401" w:name="_mvsfy493h2hi" w:colFirst="0" w:colLast="0"/>
      <w:bookmarkEnd w:id="401"/>
    </w:p>
    <w:p w14:paraId="1AD9840C" w14:textId="77777777" w:rsidR="00001BF7" w:rsidRDefault="00115F48">
      <w:pPr>
        <w:pStyle w:val="Heading1"/>
        <w:ind w:left="0"/>
      </w:pPr>
      <w:bookmarkStart w:id="402" w:name="_apaqd3eefsda" w:colFirst="0" w:colLast="0"/>
      <w:bookmarkEnd w:id="402"/>
      <w:r>
        <w:t>5.11 State Dynamics</w:t>
      </w:r>
    </w:p>
    <w:p w14:paraId="25AB830C" w14:textId="77777777" w:rsidR="00001BF7" w:rsidRDefault="00115F48">
      <w:pPr>
        <w:ind w:left="0"/>
      </w:pPr>
      <w:r>
        <w:t>The state dynamics viewpoint is described in IEEE 1016-2009 on page 21, section 5.11. State Dynamics Views are represented using UML Activity Diagrams.</w:t>
      </w:r>
    </w:p>
    <w:p w14:paraId="3FCF3029" w14:textId="77777777" w:rsidR="00001BF7" w:rsidRDefault="00115F48">
      <w:pPr>
        <w:pStyle w:val="Heading2"/>
      </w:pPr>
      <w:bookmarkStart w:id="403" w:name="6gc6oodxlzzw" w:colFirst="0" w:colLast="0"/>
      <w:bookmarkStart w:id="404" w:name="_ag62f3b8y1od" w:colFirst="0" w:colLast="0"/>
      <w:bookmarkEnd w:id="403"/>
      <w:bookmarkEnd w:id="404"/>
      <w:r>
        <w:t>5.11.1 Design Entities</w:t>
      </w:r>
    </w:p>
    <w:tbl>
      <w:tblPr>
        <w:tblStyle w:val="afffffff5"/>
        <w:tblW w:w="100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3015"/>
        <w:gridCol w:w="3015"/>
      </w:tblGrid>
      <w:tr w:rsidR="00001BF7" w14:paraId="20B26822" w14:textId="77777777">
        <w:tc>
          <w:tcPr>
            <w:tcW w:w="4049" w:type="dxa"/>
            <w:shd w:val="clear" w:color="auto" w:fill="auto"/>
            <w:tcMar>
              <w:top w:w="100" w:type="dxa"/>
              <w:left w:w="100" w:type="dxa"/>
              <w:bottom w:w="100" w:type="dxa"/>
              <w:right w:w="100" w:type="dxa"/>
            </w:tcMar>
          </w:tcPr>
          <w:p w14:paraId="0A7775B5" w14:textId="77777777" w:rsidR="00001BF7" w:rsidRDefault="00115F48">
            <w:pPr>
              <w:widowControl w:val="0"/>
              <w:spacing w:after="0" w:line="240" w:lineRule="auto"/>
              <w:ind w:left="0"/>
            </w:pPr>
            <w:r>
              <w:t>Home Page</w:t>
            </w:r>
          </w:p>
        </w:tc>
        <w:tc>
          <w:tcPr>
            <w:tcW w:w="3015" w:type="dxa"/>
            <w:shd w:val="clear" w:color="auto" w:fill="auto"/>
            <w:tcMar>
              <w:top w:w="100" w:type="dxa"/>
              <w:left w:w="100" w:type="dxa"/>
              <w:bottom w:w="100" w:type="dxa"/>
              <w:right w:w="100" w:type="dxa"/>
            </w:tcMar>
          </w:tcPr>
          <w:p w14:paraId="23EB47F2" w14:textId="77777777" w:rsidR="00001BF7" w:rsidRDefault="00115F48">
            <w:pPr>
              <w:widowControl w:val="0"/>
              <w:spacing w:after="0" w:line="240" w:lineRule="auto"/>
              <w:ind w:left="0"/>
            </w:pPr>
            <w:hyperlink r:id="rId335" w:anchor="heading=h.3mcd4t5jzunn">
              <w:r>
                <w:rPr>
                  <w:color w:val="1155CC"/>
                  <w:u w:val="single"/>
                </w:rPr>
                <w:t>SRS 3.1.1.3</w:t>
              </w:r>
            </w:hyperlink>
          </w:p>
        </w:tc>
        <w:tc>
          <w:tcPr>
            <w:tcW w:w="3015" w:type="dxa"/>
            <w:shd w:val="clear" w:color="auto" w:fill="auto"/>
            <w:tcMar>
              <w:top w:w="100" w:type="dxa"/>
              <w:left w:w="100" w:type="dxa"/>
              <w:bottom w:w="100" w:type="dxa"/>
              <w:right w:w="100" w:type="dxa"/>
            </w:tcMar>
          </w:tcPr>
          <w:p w14:paraId="1433C251" w14:textId="77777777" w:rsidR="00001BF7" w:rsidRDefault="00115F48">
            <w:pPr>
              <w:widowControl w:val="0"/>
              <w:spacing w:after="0" w:line="240" w:lineRule="auto"/>
              <w:ind w:left="0"/>
            </w:pPr>
            <w:hyperlink w:anchor="1wn21cnpusxl">
              <w:r>
                <w:rPr>
                  <w:color w:val="1155CC"/>
                  <w:u w:val="single"/>
                </w:rPr>
                <w:t>SDD 5.8.1</w:t>
              </w:r>
            </w:hyperlink>
          </w:p>
        </w:tc>
      </w:tr>
      <w:tr w:rsidR="00001BF7" w14:paraId="4F9CF88C" w14:textId="77777777">
        <w:tc>
          <w:tcPr>
            <w:tcW w:w="4049" w:type="dxa"/>
            <w:shd w:val="clear" w:color="auto" w:fill="auto"/>
            <w:tcMar>
              <w:top w:w="100" w:type="dxa"/>
              <w:left w:w="100" w:type="dxa"/>
              <w:bottom w:w="100" w:type="dxa"/>
              <w:right w:w="100" w:type="dxa"/>
            </w:tcMar>
          </w:tcPr>
          <w:p w14:paraId="7751977F" w14:textId="77777777" w:rsidR="00001BF7" w:rsidRDefault="00115F48">
            <w:pPr>
              <w:widowControl w:val="0"/>
              <w:spacing w:after="0" w:line="240" w:lineRule="auto"/>
              <w:ind w:left="0"/>
            </w:pPr>
            <w:r>
              <w:t>Recommendations Page</w:t>
            </w:r>
          </w:p>
        </w:tc>
        <w:tc>
          <w:tcPr>
            <w:tcW w:w="3015" w:type="dxa"/>
            <w:shd w:val="clear" w:color="auto" w:fill="auto"/>
            <w:tcMar>
              <w:top w:w="100" w:type="dxa"/>
              <w:left w:w="100" w:type="dxa"/>
              <w:bottom w:w="100" w:type="dxa"/>
              <w:right w:w="100" w:type="dxa"/>
            </w:tcMar>
          </w:tcPr>
          <w:p w14:paraId="102DD75B" w14:textId="77777777" w:rsidR="00001BF7" w:rsidRDefault="00115F48">
            <w:pPr>
              <w:widowControl w:val="0"/>
              <w:spacing w:after="0" w:line="240" w:lineRule="auto"/>
              <w:ind w:left="0"/>
            </w:pPr>
            <w:hyperlink r:id="rId336" w:anchor="heading=h.qln7zlijuk4h">
              <w:r>
                <w:rPr>
                  <w:color w:val="1155CC"/>
                  <w:u w:val="single"/>
                </w:rPr>
                <w:t>SRS 3.1.1.7</w:t>
              </w:r>
            </w:hyperlink>
          </w:p>
        </w:tc>
        <w:tc>
          <w:tcPr>
            <w:tcW w:w="3015" w:type="dxa"/>
            <w:shd w:val="clear" w:color="auto" w:fill="auto"/>
            <w:tcMar>
              <w:top w:w="100" w:type="dxa"/>
              <w:left w:w="100" w:type="dxa"/>
              <w:bottom w:w="100" w:type="dxa"/>
              <w:right w:w="100" w:type="dxa"/>
            </w:tcMar>
          </w:tcPr>
          <w:p w14:paraId="49AB670B" w14:textId="77777777" w:rsidR="00001BF7" w:rsidRDefault="00115F48">
            <w:pPr>
              <w:widowControl w:val="0"/>
              <w:spacing w:after="0" w:line="240" w:lineRule="auto"/>
              <w:ind w:left="0"/>
            </w:pPr>
            <w:hyperlink w:anchor="po6taq4qglxp">
              <w:r>
                <w:rPr>
                  <w:color w:val="1155CC"/>
                  <w:u w:val="single"/>
                </w:rPr>
                <w:t>SDD 5.2.2</w:t>
              </w:r>
            </w:hyperlink>
            <w:r>
              <w:t xml:space="preserve">, </w:t>
            </w:r>
            <w:hyperlink w:anchor="c1pxp0qumhj3">
              <w:r>
                <w:rPr>
                  <w:color w:val="1155CC"/>
                  <w:u w:val="single"/>
                </w:rPr>
                <w:t>SDD 5.8.1.1.2</w:t>
              </w:r>
            </w:hyperlink>
            <w:r>
              <w:t xml:space="preserve">, </w:t>
            </w:r>
            <w:hyperlink w:anchor="a9bgde4c9b76">
              <w:r>
                <w:rPr>
                  <w:color w:val="1155CC"/>
                  <w:u w:val="single"/>
                </w:rPr>
                <w:t>SDD 5.10.1.2</w:t>
              </w:r>
            </w:hyperlink>
          </w:p>
        </w:tc>
      </w:tr>
      <w:tr w:rsidR="00001BF7" w14:paraId="54A615EF" w14:textId="77777777">
        <w:tc>
          <w:tcPr>
            <w:tcW w:w="4049" w:type="dxa"/>
            <w:shd w:val="clear" w:color="auto" w:fill="auto"/>
            <w:tcMar>
              <w:top w:w="100" w:type="dxa"/>
              <w:left w:w="100" w:type="dxa"/>
              <w:bottom w:w="100" w:type="dxa"/>
              <w:right w:w="100" w:type="dxa"/>
            </w:tcMar>
          </w:tcPr>
          <w:p w14:paraId="53F7EDBF" w14:textId="77777777" w:rsidR="00001BF7" w:rsidRDefault="00115F48">
            <w:pPr>
              <w:widowControl w:val="0"/>
              <w:spacing w:after="0" w:line="240" w:lineRule="auto"/>
              <w:ind w:left="0"/>
            </w:pPr>
            <w:r>
              <w:t>Favorites List</w:t>
            </w:r>
          </w:p>
        </w:tc>
        <w:tc>
          <w:tcPr>
            <w:tcW w:w="3015" w:type="dxa"/>
            <w:shd w:val="clear" w:color="auto" w:fill="auto"/>
            <w:tcMar>
              <w:top w:w="100" w:type="dxa"/>
              <w:left w:w="100" w:type="dxa"/>
              <w:bottom w:w="100" w:type="dxa"/>
              <w:right w:w="100" w:type="dxa"/>
            </w:tcMar>
          </w:tcPr>
          <w:p w14:paraId="69689EE3" w14:textId="77777777" w:rsidR="00001BF7" w:rsidRDefault="00115F48">
            <w:pPr>
              <w:widowControl w:val="0"/>
              <w:spacing w:after="0" w:line="240" w:lineRule="auto"/>
              <w:ind w:left="0"/>
            </w:pPr>
            <w:hyperlink r:id="rId337" w:anchor="heading=h.6o0fo4387r79">
              <w:r>
                <w:rPr>
                  <w:color w:val="1155CC"/>
                  <w:u w:val="single"/>
                </w:rPr>
                <w:t>SRS 1.2.2</w:t>
              </w:r>
            </w:hyperlink>
          </w:p>
        </w:tc>
        <w:tc>
          <w:tcPr>
            <w:tcW w:w="3015" w:type="dxa"/>
            <w:shd w:val="clear" w:color="auto" w:fill="auto"/>
            <w:tcMar>
              <w:top w:w="100" w:type="dxa"/>
              <w:left w:w="100" w:type="dxa"/>
              <w:bottom w:w="100" w:type="dxa"/>
              <w:right w:w="100" w:type="dxa"/>
            </w:tcMar>
          </w:tcPr>
          <w:p w14:paraId="6DA456E2" w14:textId="77777777" w:rsidR="00001BF7" w:rsidRDefault="00001BF7">
            <w:pPr>
              <w:widowControl w:val="0"/>
              <w:spacing w:after="0" w:line="240" w:lineRule="auto"/>
              <w:ind w:left="0"/>
            </w:pPr>
          </w:p>
        </w:tc>
      </w:tr>
      <w:tr w:rsidR="00001BF7" w14:paraId="6546016B" w14:textId="77777777">
        <w:tc>
          <w:tcPr>
            <w:tcW w:w="4049" w:type="dxa"/>
            <w:shd w:val="clear" w:color="auto" w:fill="auto"/>
            <w:tcMar>
              <w:top w:w="100" w:type="dxa"/>
              <w:left w:w="100" w:type="dxa"/>
              <w:bottom w:w="100" w:type="dxa"/>
              <w:right w:w="100" w:type="dxa"/>
            </w:tcMar>
          </w:tcPr>
          <w:p w14:paraId="02A45928" w14:textId="77777777" w:rsidR="00001BF7" w:rsidRDefault="00115F48">
            <w:pPr>
              <w:widowControl w:val="0"/>
              <w:spacing w:after="0" w:line="240" w:lineRule="auto"/>
              <w:ind w:left="0"/>
            </w:pPr>
            <w:r>
              <w:t>Search Results Page</w:t>
            </w:r>
          </w:p>
        </w:tc>
        <w:tc>
          <w:tcPr>
            <w:tcW w:w="3015" w:type="dxa"/>
            <w:shd w:val="clear" w:color="auto" w:fill="auto"/>
            <w:tcMar>
              <w:top w:w="100" w:type="dxa"/>
              <w:left w:w="100" w:type="dxa"/>
              <w:bottom w:w="100" w:type="dxa"/>
              <w:right w:w="100" w:type="dxa"/>
            </w:tcMar>
          </w:tcPr>
          <w:p w14:paraId="75FCF326" w14:textId="77777777" w:rsidR="00001BF7" w:rsidRDefault="00115F48">
            <w:pPr>
              <w:widowControl w:val="0"/>
              <w:spacing w:after="0" w:line="240" w:lineRule="auto"/>
              <w:ind w:left="0"/>
            </w:pPr>
            <w:hyperlink r:id="rId338" w:anchor="heading=h.6o0fo4387r79">
              <w:r>
                <w:rPr>
                  <w:color w:val="1155CC"/>
                  <w:u w:val="single"/>
                </w:rPr>
                <w:t>SRS 1.2.1</w:t>
              </w:r>
            </w:hyperlink>
            <w:r>
              <w:t xml:space="preserve">, </w:t>
            </w:r>
            <w:hyperlink r:id="rId339" w:anchor="bookmark=id.t115115grde9">
              <w:r>
                <w:rPr>
                  <w:color w:val="1155CC"/>
                  <w:u w:val="single"/>
                </w:rPr>
                <w:t>SRS 3.2.5</w:t>
              </w:r>
            </w:hyperlink>
          </w:p>
        </w:tc>
        <w:tc>
          <w:tcPr>
            <w:tcW w:w="3015" w:type="dxa"/>
            <w:shd w:val="clear" w:color="auto" w:fill="auto"/>
            <w:tcMar>
              <w:top w:w="100" w:type="dxa"/>
              <w:left w:w="100" w:type="dxa"/>
              <w:bottom w:w="100" w:type="dxa"/>
              <w:right w:w="100" w:type="dxa"/>
            </w:tcMar>
          </w:tcPr>
          <w:p w14:paraId="0408EBAD" w14:textId="77777777" w:rsidR="00001BF7" w:rsidRDefault="00115F48">
            <w:pPr>
              <w:widowControl w:val="0"/>
              <w:spacing w:after="0" w:line="240" w:lineRule="auto"/>
              <w:ind w:left="0"/>
            </w:pPr>
            <w:hyperlink w:anchor="dvacas20zouv">
              <w:r>
                <w:rPr>
                  <w:color w:val="1155CC"/>
                  <w:u w:val="single"/>
                </w:rPr>
                <w:t>SDD 5.2.23</w:t>
              </w:r>
            </w:hyperlink>
            <w:r>
              <w:t xml:space="preserve">, </w:t>
            </w:r>
            <w:hyperlink w:anchor="43cekvv9o89r">
              <w:r>
                <w:rPr>
                  <w:color w:val="1155CC"/>
                  <w:u w:val="single"/>
                </w:rPr>
                <w:t>SDD 5.10.1.1</w:t>
              </w:r>
            </w:hyperlink>
          </w:p>
        </w:tc>
      </w:tr>
      <w:tr w:rsidR="00001BF7" w14:paraId="0DABB4CB" w14:textId="77777777">
        <w:tc>
          <w:tcPr>
            <w:tcW w:w="4049" w:type="dxa"/>
            <w:shd w:val="clear" w:color="auto" w:fill="auto"/>
            <w:tcMar>
              <w:top w:w="100" w:type="dxa"/>
              <w:left w:w="100" w:type="dxa"/>
              <w:bottom w:w="100" w:type="dxa"/>
              <w:right w:w="100" w:type="dxa"/>
            </w:tcMar>
          </w:tcPr>
          <w:p w14:paraId="49B16134" w14:textId="77777777" w:rsidR="00001BF7" w:rsidRDefault="00115F48">
            <w:pPr>
              <w:widowControl w:val="0"/>
              <w:spacing w:after="0" w:line="240" w:lineRule="auto"/>
              <w:ind w:left="0"/>
            </w:pPr>
            <w:r>
              <w:t>Location Page</w:t>
            </w:r>
          </w:p>
        </w:tc>
        <w:tc>
          <w:tcPr>
            <w:tcW w:w="3015" w:type="dxa"/>
            <w:shd w:val="clear" w:color="auto" w:fill="auto"/>
            <w:tcMar>
              <w:top w:w="100" w:type="dxa"/>
              <w:left w:w="100" w:type="dxa"/>
              <w:bottom w:w="100" w:type="dxa"/>
              <w:right w:w="100" w:type="dxa"/>
            </w:tcMar>
          </w:tcPr>
          <w:p w14:paraId="34EAE0FB" w14:textId="77777777" w:rsidR="00001BF7" w:rsidRDefault="00115F48">
            <w:pPr>
              <w:widowControl w:val="0"/>
              <w:spacing w:after="0" w:line="240" w:lineRule="auto"/>
              <w:ind w:left="0"/>
            </w:pPr>
            <w:hyperlink r:id="rId340" w:anchor="bookmark=id.pggh0wd7lifj">
              <w:r>
                <w:rPr>
                  <w:color w:val="1155CC"/>
                  <w:u w:val="single"/>
                </w:rPr>
                <w:t>SRS 3.1.1.1</w:t>
              </w:r>
            </w:hyperlink>
            <w:r>
              <w:t xml:space="preserve">, </w:t>
            </w:r>
            <w:hyperlink r:id="rId341" w:anchor="heading=h.1v6e4k5bt42y">
              <w:r>
                <w:rPr>
                  <w:color w:val="1155CC"/>
                  <w:u w:val="single"/>
                </w:rPr>
                <w:t>SRS 3.2.1</w:t>
              </w:r>
            </w:hyperlink>
          </w:p>
        </w:tc>
        <w:tc>
          <w:tcPr>
            <w:tcW w:w="3015" w:type="dxa"/>
            <w:shd w:val="clear" w:color="auto" w:fill="auto"/>
            <w:tcMar>
              <w:top w:w="100" w:type="dxa"/>
              <w:left w:w="100" w:type="dxa"/>
              <w:bottom w:w="100" w:type="dxa"/>
              <w:right w:w="100" w:type="dxa"/>
            </w:tcMar>
          </w:tcPr>
          <w:p w14:paraId="31C5D5E6" w14:textId="77777777" w:rsidR="00001BF7" w:rsidRDefault="00001BF7">
            <w:pPr>
              <w:widowControl w:val="0"/>
              <w:spacing w:after="0" w:line="240" w:lineRule="auto"/>
              <w:ind w:left="0"/>
            </w:pPr>
          </w:p>
        </w:tc>
      </w:tr>
    </w:tbl>
    <w:p w14:paraId="0F439A3A" w14:textId="77777777" w:rsidR="00001BF7" w:rsidRDefault="00001BF7"/>
    <w:p w14:paraId="2F806BAD" w14:textId="77777777" w:rsidR="00001BF7" w:rsidRDefault="00115F48">
      <w:pPr>
        <w:pStyle w:val="Heading3"/>
      </w:pPr>
      <w:bookmarkStart w:id="405" w:name="_w3yah5ib2j6" w:colFirst="0" w:colLast="0"/>
      <w:bookmarkEnd w:id="405"/>
      <w:r>
        <w:t>5.11.1.1 Outline of Entities and Their Activities</w:t>
      </w:r>
    </w:p>
    <w:p w14:paraId="6CAFA60F" w14:textId="77777777" w:rsidR="00001BF7" w:rsidRDefault="00115F48">
      <w:r>
        <w:t>This section outlines the entities that affect how the state of the application changes. It begins with the user opening the application.</w:t>
      </w:r>
    </w:p>
    <w:p w14:paraId="298281F7" w14:textId="77777777" w:rsidR="00001BF7" w:rsidRDefault="00115F48">
      <w:pPr>
        <w:numPr>
          <w:ilvl w:val="0"/>
          <w:numId w:val="2"/>
        </w:numPr>
      </w:pPr>
      <w:bookmarkStart w:id="406" w:name="vvvhg0j3zt2g" w:colFirst="0" w:colLast="0"/>
      <w:bookmarkEnd w:id="406"/>
      <w:r>
        <w:t xml:space="preserve">The user </w:t>
      </w:r>
      <w:proofErr w:type="gramStart"/>
      <w:r>
        <w:t>opens up</w:t>
      </w:r>
      <w:proofErr w:type="gramEnd"/>
      <w:r>
        <w:t xml:space="preserve"> the application on</w:t>
      </w:r>
      <w:r>
        <w:t xml:space="preserve"> the mobile device.</w:t>
      </w:r>
    </w:p>
    <w:p w14:paraId="0EC0A598" w14:textId="77777777" w:rsidR="00001BF7" w:rsidRDefault="00115F48">
      <w:pPr>
        <w:numPr>
          <w:ilvl w:val="0"/>
          <w:numId w:val="2"/>
        </w:numPr>
      </w:pPr>
      <w:bookmarkStart w:id="407" w:name="kix.8c2cnbquyv72" w:colFirst="0" w:colLast="0"/>
      <w:bookmarkEnd w:id="407"/>
      <w:r>
        <w:rPr>
          <w:b/>
        </w:rPr>
        <w:t>Home Page:</w:t>
      </w:r>
      <w:r>
        <w:t xml:space="preserve"> This is the page from which the user </w:t>
      </w:r>
      <w:proofErr w:type="gramStart"/>
      <w:r>
        <w:t>is able to</w:t>
      </w:r>
      <w:proofErr w:type="gramEnd"/>
      <w:r>
        <w:t xml:space="preserve"> navigate to other pages within the application. This includes buttons to navigate to the recommendations page (</w:t>
      </w:r>
      <w:hyperlink w:anchor="kix.6uunxdlahm0o">
        <w:r>
          <w:rPr>
            <w:color w:val="1155CC"/>
            <w:u w:val="single"/>
          </w:rPr>
          <w:t>3</w:t>
        </w:r>
      </w:hyperlink>
      <w:r>
        <w:t>) and favorites list (</w:t>
      </w:r>
      <w:hyperlink w:anchor="kix.lj7ja6kcex5b">
        <w:r>
          <w:rPr>
            <w:color w:val="1155CC"/>
            <w:u w:val="single"/>
          </w:rPr>
          <w:t>4</w:t>
        </w:r>
      </w:hyperlink>
      <w:r>
        <w:t>), as well as a search bar (</w:t>
      </w:r>
      <w:hyperlink w:anchor="kix.r3njwn9incjb">
        <w:r>
          <w:rPr>
            <w:color w:val="1155CC"/>
            <w:u w:val="single"/>
          </w:rPr>
          <w:t>6</w:t>
        </w:r>
      </w:hyperlink>
      <w:r>
        <w:t>) that allows the user to initialize a search and view search results (</w:t>
      </w:r>
      <w:hyperlink w:anchor="kix.9tpxk2ffuwkm">
        <w:r>
          <w:rPr>
            <w:color w:val="1155CC"/>
            <w:u w:val="single"/>
          </w:rPr>
          <w:t>5</w:t>
        </w:r>
      </w:hyperlink>
      <w:r>
        <w:t>).</w:t>
      </w:r>
    </w:p>
    <w:p w14:paraId="0F9D68ED" w14:textId="77777777" w:rsidR="00001BF7" w:rsidRDefault="00115F48">
      <w:pPr>
        <w:numPr>
          <w:ilvl w:val="0"/>
          <w:numId w:val="2"/>
        </w:numPr>
      </w:pPr>
      <w:bookmarkStart w:id="408" w:name="kix.6uunxdlahm0o" w:colFirst="0" w:colLast="0"/>
      <w:bookmarkEnd w:id="408"/>
      <w:r>
        <w:rPr>
          <w:b/>
        </w:rPr>
        <w:t>Recommendations Page:</w:t>
      </w:r>
      <w:r>
        <w:t xml:space="preserve"> This page shows a list of recommended trails t</w:t>
      </w:r>
      <w:r>
        <w:t>o the user. Each trail listed shall link to the respective location page (</w:t>
      </w:r>
      <w:hyperlink w:anchor="kix.gre18z2z75b2">
        <w:r>
          <w:rPr>
            <w:color w:val="1155CC"/>
            <w:u w:val="single"/>
          </w:rPr>
          <w:t>8</w:t>
        </w:r>
      </w:hyperlink>
      <w:r>
        <w:t>) for the trail.</w:t>
      </w:r>
    </w:p>
    <w:p w14:paraId="24CF021F" w14:textId="77777777" w:rsidR="00001BF7" w:rsidRDefault="00115F48">
      <w:pPr>
        <w:numPr>
          <w:ilvl w:val="0"/>
          <w:numId w:val="2"/>
        </w:numPr>
      </w:pPr>
      <w:bookmarkStart w:id="409" w:name="kix.lj7ja6kcex5b" w:colFirst="0" w:colLast="0"/>
      <w:bookmarkEnd w:id="409"/>
      <w:r>
        <w:rPr>
          <w:b/>
        </w:rPr>
        <w:lastRenderedPageBreak/>
        <w:t>Favorites List:</w:t>
      </w:r>
      <w:r>
        <w:t xml:space="preserve"> This page is where users can view all trails that they have marked as “favorite.” Each trail listed shall lin</w:t>
      </w:r>
      <w:r>
        <w:t>k to the respective location page (</w:t>
      </w:r>
      <w:hyperlink w:anchor="kix.gre18z2z75b2">
        <w:r>
          <w:rPr>
            <w:color w:val="1155CC"/>
            <w:u w:val="single"/>
          </w:rPr>
          <w:t>8</w:t>
        </w:r>
      </w:hyperlink>
      <w:r>
        <w:t>).</w:t>
      </w:r>
    </w:p>
    <w:p w14:paraId="349137AE" w14:textId="77777777" w:rsidR="00001BF7" w:rsidRDefault="00115F48">
      <w:pPr>
        <w:numPr>
          <w:ilvl w:val="0"/>
          <w:numId w:val="2"/>
        </w:numPr>
      </w:pPr>
      <w:bookmarkStart w:id="410" w:name="kix.9tpxk2ffuwkm" w:colFirst="0" w:colLast="0"/>
      <w:bookmarkEnd w:id="410"/>
      <w:r>
        <w:rPr>
          <w:b/>
        </w:rPr>
        <w:t>Search Results Page:</w:t>
      </w:r>
      <w:r>
        <w:t xml:space="preserve"> This page contains a list of hyperlinks based on the search bar (</w:t>
      </w:r>
      <w:hyperlink w:anchor="kix.r3njwn9incjb">
        <w:r>
          <w:rPr>
            <w:color w:val="1155CC"/>
            <w:u w:val="single"/>
          </w:rPr>
          <w:t>6</w:t>
        </w:r>
      </w:hyperlink>
      <w:r>
        <w:t>) and filter (</w:t>
      </w:r>
      <w:hyperlink w:anchor="kix.w8lurm6gk6zh">
        <w:r>
          <w:rPr>
            <w:color w:val="1155CC"/>
            <w:u w:val="single"/>
          </w:rPr>
          <w:t>7</w:t>
        </w:r>
      </w:hyperlink>
      <w:r>
        <w:t>) inputs. Each trail listed shall link to the respective location page (</w:t>
      </w:r>
      <w:hyperlink w:anchor="kix.gre18z2z75b2">
        <w:r>
          <w:rPr>
            <w:color w:val="1155CC"/>
            <w:u w:val="single"/>
          </w:rPr>
          <w:t>8</w:t>
        </w:r>
      </w:hyperlink>
      <w:r>
        <w:t>).</w:t>
      </w:r>
    </w:p>
    <w:p w14:paraId="4211CE93" w14:textId="77777777" w:rsidR="00001BF7" w:rsidRDefault="00115F48">
      <w:pPr>
        <w:numPr>
          <w:ilvl w:val="0"/>
          <w:numId w:val="2"/>
        </w:numPr>
      </w:pPr>
      <w:bookmarkStart w:id="411" w:name="kix.r3njwn9incjb" w:colFirst="0" w:colLast="0"/>
      <w:bookmarkEnd w:id="411"/>
      <w:r>
        <w:rPr>
          <w:b/>
        </w:rPr>
        <w:t>Search Bar:</w:t>
      </w:r>
      <w:r>
        <w:t xml:space="preserve"> This is the text entry area on the home page (</w:t>
      </w:r>
      <w:hyperlink w:anchor="kix.8c2cnbquyv72">
        <w:r>
          <w:rPr>
            <w:color w:val="1155CC"/>
            <w:u w:val="single"/>
          </w:rPr>
          <w:t>2</w:t>
        </w:r>
      </w:hyperlink>
      <w:r>
        <w:t>) search results page (</w:t>
      </w:r>
      <w:hyperlink w:anchor="kix.9tpxk2ffuwkm">
        <w:r>
          <w:rPr>
            <w:color w:val="1155CC"/>
            <w:u w:val="single"/>
          </w:rPr>
          <w:t>5</w:t>
        </w:r>
      </w:hyperlink>
      <w:r>
        <w:t>) that specifies what trails the user is searching for. Changing the search bar’s text shall update the information on the search results page (</w:t>
      </w:r>
      <w:hyperlink w:anchor="kix.9tpxk2ffuwkm">
        <w:r>
          <w:rPr>
            <w:color w:val="1155CC"/>
            <w:u w:val="single"/>
          </w:rPr>
          <w:t>5</w:t>
        </w:r>
      </w:hyperlink>
      <w:r>
        <w:t>).</w:t>
      </w:r>
    </w:p>
    <w:p w14:paraId="402EB85E" w14:textId="77777777" w:rsidR="00001BF7" w:rsidRDefault="00115F48">
      <w:pPr>
        <w:numPr>
          <w:ilvl w:val="0"/>
          <w:numId w:val="2"/>
        </w:numPr>
      </w:pPr>
      <w:bookmarkStart w:id="412" w:name="kix.w8lurm6gk6zh" w:colFirst="0" w:colLast="0"/>
      <w:bookmarkEnd w:id="412"/>
      <w:r>
        <w:rPr>
          <w:b/>
        </w:rPr>
        <w:t>Search</w:t>
      </w:r>
      <w:r>
        <w:rPr>
          <w:b/>
        </w:rPr>
        <w:t xml:space="preserve"> Filter</w:t>
      </w:r>
      <w:r>
        <w:t>: This is a selection area on the search results page (</w:t>
      </w:r>
      <w:hyperlink w:anchor="kix.9tpxk2ffuwkm">
        <w:r>
          <w:rPr>
            <w:color w:val="1155CC"/>
            <w:u w:val="single"/>
          </w:rPr>
          <w:t>5</w:t>
        </w:r>
      </w:hyperlink>
      <w:r>
        <w:t xml:space="preserve">) where the user can narrow down their search based on the type of camping trip or hike the user is searching for. These filter options shall include the </w:t>
      </w:r>
      <w:r>
        <w:t>following, at minimum: day hike, drive-in camping, and backpack hike-in camping (</w:t>
      </w:r>
      <w:hyperlink r:id="rId342" w:anchor="bookmark=id.t115115grde9">
        <w:r>
          <w:rPr>
            <w:color w:val="1155CC"/>
            <w:u w:val="single"/>
          </w:rPr>
          <w:t>SRS 3.2.5.3</w:t>
        </w:r>
      </w:hyperlink>
      <w:r>
        <w:t>). Changing filter options sha</w:t>
      </w:r>
      <w:r>
        <w:t>ll update the information on the search results page (</w:t>
      </w:r>
      <w:hyperlink w:anchor="kix.9tpxk2ffuwkm">
        <w:r>
          <w:rPr>
            <w:color w:val="1155CC"/>
            <w:u w:val="single"/>
          </w:rPr>
          <w:t>5</w:t>
        </w:r>
      </w:hyperlink>
      <w:r>
        <w:t>).</w:t>
      </w:r>
    </w:p>
    <w:p w14:paraId="5B63B541" w14:textId="77777777" w:rsidR="00001BF7" w:rsidRDefault="00115F48">
      <w:pPr>
        <w:numPr>
          <w:ilvl w:val="0"/>
          <w:numId w:val="2"/>
        </w:numPr>
      </w:pPr>
      <w:bookmarkStart w:id="413" w:name="kix.gre18z2z75b2" w:colFirst="0" w:colLast="0"/>
      <w:bookmarkEnd w:id="413"/>
      <w:r>
        <w:rPr>
          <w:b/>
        </w:rPr>
        <w:t xml:space="preserve">Location Page: </w:t>
      </w:r>
      <w:r>
        <w:t>This page displays information to the user on a given trail. This includes details of the trail, a map of the trail, warnings, and pictures of t</w:t>
      </w:r>
      <w:r>
        <w:t>he trail. If the user taps on a picture, it will open the image in a lightbox viewer (</w:t>
      </w:r>
      <w:hyperlink w:anchor="kix.8kzjnh5spjhc">
        <w:r>
          <w:rPr>
            <w:color w:val="1155CC"/>
            <w:u w:val="single"/>
          </w:rPr>
          <w:t>9</w:t>
        </w:r>
      </w:hyperlink>
      <w:r>
        <w:t>).</w:t>
      </w:r>
    </w:p>
    <w:p w14:paraId="1B2D66EB" w14:textId="77777777" w:rsidR="00001BF7" w:rsidRDefault="00115F48">
      <w:pPr>
        <w:numPr>
          <w:ilvl w:val="0"/>
          <w:numId w:val="2"/>
        </w:numPr>
        <w:spacing w:after="0"/>
      </w:pPr>
      <w:bookmarkStart w:id="414" w:name="kix.8kzjnh5spjhc" w:colFirst="0" w:colLast="0"/>
      <w:bookmarkEnd w:id="414"/>
      <w:r>
        <w:rPr>
          <w:b/>
        </w:rPr>
        <w:t xml:space="preserve">Picture Lightbox: </w:t>
      </w:r>
      <w:r>
        <w:t>This is a lightbox showing the selected picture, a user-submitted description, information on the user that s</w:t>
      </w:r>
      <w:r>
        <w:t>ubmitted the image, and the time at which the picture was submitted. When the user exits the lightbox, the user shall be returned to the screen they were on before opening the lightbox.</w:t>
      </w:r>
    </w:p>
    <w:p w14:paraId="37D1F2DA" w14:textId="77777777" w:rsidR="00001BF7" w:rsidRDefault="00115F48">
      <w:pPr>
        <w:numPr>
          <w:ilvl w:val="0"/>
          <w:numId w:val="2"/>
        </w:numPr>
      </w:pPr>
      <w:r>
        <w:rPr>
          <w:b/>
        </w:rPr>
        <w:t>Home Button:</w:t>
      </w:r>
      <w:r>
        <w:t xml:space="preserve"> Each app page shall have a home button in the top left co</w:t>
      </w:r>
      <w:r>
        <w:t>rner that brings the app back to the home page (</w:t>
      </w:r>
      <w:hyperlink w:anchor="kix.8c2cnbquyv72">
        <w:r>
          <w:rPr>
            <w:color w:val="1155CC"/>
            <w:u w:val="single"/>
          </w:rPr>
          <w:t>2</w:t>
        </w:r>
      </w:hyperlink>
      <w:r>
        <w:t xml:space="preserve">, see </w:t>
      </w:r>
      <w:hyperlink r:id="rId343" w:anchor="bookmark=id.2k4cdlr14mfr">
        <w:r>
          <w:rPr>
            <w:color w:val="1155CC"/>
            <w:u w:val="single"/>
          </w:rPr>
          <w:t>SRS 3.1.1.3.1</w:t>
        </w:r>
      </w:hyperlink>
      <w:r>
        <w:t>).</w:t>
      </w:r>
    </w:p>
    <w:p w14:paraId="0C5E78DA" w14:textId="77777777" w:rsidR="00001BF7" w:rsidRDefault="00115F48">
      <w:pPr>
        <w:pStyle w:val="Heading2"/>
      </w:pPr>
      <w:bookmarkStart w:id="415" w:name="_brnjorsyx59i" w:colFirst="0" w:colLast="0"/>
      <w:bookmarkEnd w:id="415"/>
      <w:r>
        <w:lastRenderedPageBreak/>
        <w:t>5.11.2 State</w:t>
      </w:r>
      <w:r>
        <w:t xml:space="preserve"> Dynamics Views</w:t>
      </w:r>
    </w:p>
    <w:p w14:paraId="1F4F0D01" w14:textId="77777777" w:rsidR="00001BF7" w:rsidRDefault="00115F48">
      <w:pPr>
        <w:pStyle w:val="Heading3"/>
      </w:pPr>
      <w:bookmarkStart w:id="416" w:name="_gnnxm2njf1oh" w:colFirst="0" w:colLast="0"/>
      <w:bookmarkEnd w:id="416"/>
      <w:r>
        <w:t>5.11.2.1 Home Page</w:t>
      </w:r>
    </w:p>
    <w:tbl>
      <w:tblPr>
        <w:tblStyle w:val="afffffff6"/>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7B3C7956" w14:textId="77777777">
        <w:trPr>
          <w:trHeight w:val="1548"/>
        </w:trPr>
        <w:tc>
          <w:tcPr>
            <w:tcW w:w="10215" w:type="dxa"/>
            <w:shd w:val="clear" w:color="auto" w:fill="auto"/>
            <w:tcMar>
              <w:top w:w="100" w:type="dxa"/>
              <w:left w:w="100" w:type="dxa"/>
              <w:bottom w:w="100" w:type="dxa"/>
              <w:right w:w="100" w:type="dxa"/>
            </w:tcMar>
          </w:tcPr>
          <w:p w14:paraId="36B28F9E" w14:textId="77777777" w:rsidR="00001BF7" w:rsidRDefault="00115F48">
            <w:r>
              <w:rPr>
                <w:noProof/>
              </w:rPr>
              <w:drawing>
                <wp:inline distT="114300" distB="114300" distL="114300" distR="114300" wp14:anchorId="0AF930A2" wp14:editId="14CB6C81">
                  <wp:extent cx="5391150" cy="3657600"/>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4"/>
                          <a:srcRect/>
                          <a:stretch>
                            <a:fillRect/>
                          </a:stretch>
                        </pic:blipFill>
                        <pic:spPr>
                          <a:xfrm>
                            <a:off x="0" y="0"/>
                            <a:ext cx="5391150" cy="3657600"/>
                          </a:xfrm>
                          <a:prstGeom prst="rect">
                            <a:avLst/>
                          </a:prstGeom>
                          <a:ln/>
                        </pic:spPr>
                      </pic:pic>
                    </a:graphicData>
                  </a:graphic>
                </wp:inline>
              </w:drawing>
            </w:r>
          </w:p>
        </w:tc>
      </w:tr>
      <w:tr w:rsidR="00001BF7" w14:paraId="77C5993A" w14:textId="77777777">
        <w:tc>
          <w:tcPr>
            <w:tcW w:w="10215" w:type="dxa"/>
            <w:shd w:val="clear" w:color="auto" w:fill="auto"/>
            <w:tcMar>
              <w:top w:w="100" w:type="dxa"/>
              <w:left w:w="100" w:type="dxa"/>
              <w:bottom w:w="100" w:type="dxa"/>
              <w:right w:w="100" w:type="dxa"/>
            </w:tcMar>
          </w:tcPr>
          <w:p w14:paraId="5A07C962" w14:textId="77777777" w:rsidR="00001BF7" w:rsidRDefault="00115F48">
            <w:pPr>
              <w:widowControl w:val="0"/>
              <w:spacing w:after="0" w:line="240" w:lineRule="auto"/>
              <w:ind w:left="0"/>
              <w:rPr>
                <w:i/>
              </w:rPr>
            </w:pPr>
            <w:bookmarkStart w:id="417" w:name="kix.b6qphphp89j8" w:colFirst="0" w:colLast="0"/>
            <w:bookmarkEnd w:id="417"/>
            <w:r>
              <w:rPr>
                <w:i/>
              </w:rPr>
              <w:t xml:space="preserve">Figure 5.11.2.1.1 Home Page Diagram </w:t>
            </w:r>
          </w:p>
        </w:tc>
      </w:tr>
    </w:tbl>
    <w:p w14:paraId="72944419" w14:textId="77777777" w:rsidR="00001BF7" w:rsidRDefault="00001BF7">
      <w:pPr>
        <w:jc w:val="center"/>
      </w:pPr>
    </w:p>
    <w:p w14:paraId="3D056101" w14:textId="77777777" w:rsidR="00001BF7" w:rsidRDefault="00115F48">
      <w:pPr>
        <w:spacing w:after="0"/>
        <w:jc w:val="center"/>
      </w:pPr>
      <w:r>
        <w:rPr>
          <w:i/>
          <w:color w:val="666666"/>
          <w:sz w:val="20"/>
          <w:szCs w:val="20"/>
        </w:rPr>
        <w:t xml:space="preserve">The red circles in Figure 5.11.2.1.1 Home Page,  reference </w:t>
      </w:r>
      <w:hyperlink r:id="rId345" w:anchor="bookmark=id.xe68mmq546bm">
        <w:r>
          <w:rPr>
            <w:i/>
            <w:color w:val="1155CC"/>
            <w:sz w:val="20"/>
            <w:szCs w:val="20"/>
            <w:u w:val="single"/>
          </w:rPr>
          <w:t>1</w:t>
        </w:r>
      </w:hyperlink>
      <w:r>
        <w:rPr>
          <w:i/>
          <w:color w:val="666666"/>
          <w:sz w:val="20"/>
          <w:szCs w:val="20"/>
        </w:rPr>
        <w:t xml:space="preserve">, </w:t>
      </w:r>
      <w:hyperlink r:id="rId346" w:anchor="bookmark=id.1rf9gpq">
        <w:r>
          <w:rPr>
            <w:i/>
            <w:color w:val="1155CC"/>
            <w:sz w:val="20"/>
            <w:szCs w:val="20"/>
            <w:u w:val="single"/>
          </w:rPr>
          <w:t>2</w:t>
        </w:r>
      </w:hyperlink>
      <w:r>
        <w:rPr>
          <w:i/>
          <w:color w:val="666666"/>
          <w:sz w:val="20"/>
          <w:szCs w:val="20"/>
        </w:rPr>
        <w:t xml:space="preserve">, </w:t>
      </w:r>
      <w:hyperlink r:id="rId347" w:anchor="bookmark=id.4bewzdj">
        <w:r>
          <w:rPr>
            <w:i/>
            <w:color w:val="1155CC"/>
            <w:sz w:val="20"/>
            <w:szCs w:val="20"/>
            <w:u w:val="single"/>
          </w:rPr>
          <w:t>3</w:t>
        </w:r>
      </w:hyperlink>
      <w:r>
        <w:rPr>
          <w:i/>
          <w:color w:val="666666"/>
          <w:sz w:val="20"/>
          <w:szCs w:val="20"/>
        </w:rPr>
        <w:t xml:space="preserve">, </w:t>
      </w:r>
      <w:hyperlink r:id="rId348" w:anchor="bookmark=id.2qk79lc">
        <w:r>
          <w:rPr>
            <w:i/>
            <w:color w:val="1155CC"/>
            <w:sz w:val="20"/>
            <w:szCs w:val="20"/>
            <w:u w:val="single"/>
          </w:rPr>
          <w:t>4</w:t>
        </w:r>
      </w:hyperlink>
      <w:r>
        <w:rPr>
          <w:i/>
          <w:color w:val="666666"/>
          <w:sz w:val="20"/>
          <w:szCs w:val="20"/>
        </w:rPr>
        <w:t xml:space="preserve">, </w:t>
      </w:r>
      <w:hyperlink r:id="rId349" w:anchor="bookmark=id.15phjt5">
        <w:r>
          <w:rPr>
            <w:i/>
            <w:color w:val="1155CC"/>
            <w:sz w:val="20"/>
            <w:szCs w:val="20"/>
            <w:u w:val="single"/>
          </w:rPr>
          <w:t>5</w:t>
        </w:r>
      </w:hyperlink>
      <w:r>
        <w:rPr>
          <w:i/>
          <w:color w:val="666666"/>
          <w:sz w:val="20"/>
          <w:szCs w:val="20"/>
        </w:rPr>
        <w:t xml:space="preserve">, and </w:t>
      </w:r>
      <w:hyperlink r:id="rId350" w:anchor="bookmark=id.3pp52gy">
        <w:r>
          <w:rPr>
            <w:i/>
            <w:color w:val="1155CC"/>
            <w:sz w:val="20"/>
            <w:szCs w:val="20"/>
            <w:u w:val="single"/>
          </w:rPr>
          <w:t>6</w:t>
        </w:r>
      </w:hyperlink>
      <w:r>
        <w:rPr>
          <w:i/>
          <w:color w:val="666666"/>
          <w:sz w:val="20"/>
          <w:szCs w:val="20"/>
        </w:rPr>
        <w:t xml:space="preserve"> from </w:t>
      </w:r>
      <w:hyperlink r:id="rId351" w:anchor="heading=h.3c9z6hx">
        <w:r>
          <w:rPr>
            <w:i/>
            <w:color w:val="1155CC"/>
            <w:sz w:val="20"/>
            <w:szCs w:val="20"/>
            <w:u w:val="single"/>
          </w:rPr>
          <w:t>5.11.1.1</w:t>
        </w:r>
      </w:hyperlink>
    </w:p>
    <w:p w14:paraId="126728D3" w14:textId="77777777" w:rsidR="00001BF7" w:rsidRDefault="00115F48">
      <w:pPr>
        <w:spacing w:after="200"/>
        <w:jc w:val="center"/>
      </w:pPr>
      <w:r>
        <w:rPr>
          <w:i/>
          <w:color w:val="666666"/>
          <w:sz w:val="20"/>
          <w:szCs w:val="20"/>
        </w:rPr>
        <w:t xml:space="preserve">The green circles reference the </w:t>
      </w:r>
      <w:r>
        <w:rPr>
          <w:i/>
          <w:color w:val="666666"/>
          <w:sz w:val="20"/>
          <w:szCs w:val="20"/>
        </w:rPr>
        <w:t>items below</w:t>
      </w:r>
    </w:p>
    <w:p w14:paraId="1A95E8BE" w14:textId="77777777" w:rsidR="00001BF7" w:rsidRDefault="00115F48">
      <w:pPr>
        <w:numPr>
          <w:ilvl w:val="0"/>
          <w:numId w:val="5"/>
        </w:numPr>
        <w:spacing w:after="0"/>
      </w:pPr>
      <w:r>
        <w:t>From the Home Page (</w:t>
      </w:r>
      <w:hyperlink r:id="rId352" w:anchor="bookmark=id.2k82xt6">
        <w:r>
          <w:rPr>
            <w:color w:val="1155CC"/>
            <w:u w:val="single"/>
          </w:rPr>
          <w:t>2</w:t>
        </w:r>
      </w:hyperlink>
      <w:r>
        <w:t>), if the user presses the “Favorites” button, the app shall display the Favorites Page (</w:t>
      </w:r>
      <w:hyperlink r:id="rId353" w:anchor="bookmark=id.3jd0qos">
        <w:r>
          <w:rPr>
            <w:color w:val="1155CC"/>
            <w:u w:val="single"/>
          </w:rPr>
          <w:t>4</w:t>
        </w:r>
      </w:hyperlink>
      <w:r>
        <w:t>) to the user.</w:t>
      </w:r>
    </w:p>
    <w:p w14:paraId="040E7C72" w14:textId="77777777" w:rsidR="00001BF7" w:rsidRDefault="00115F48">
      <w:pPr>
        <w:numPr>
          <w:ilvl w:val="0"/>
          <w:numId w:val="5"/>
        </w:numPr>
        <w:spacing w:after="0"/>
      </w:pPr>
      <w:r>
        <w:t>From the Home Page (</w:t>
      </w:r>
      <w:hyperlink r:id="rId354" w:anchor="bookmark=id.2k82xt6">
        <w:r>
          <w:rPr>
            <w:color w:val="1155CC"/>
            <w:u w:val="single"/>
          </w:rPr>
          <w:t>2</w:t>
        </w:r>
      </w:hyperlink>
      <w:r>
        <w:t>), if the user uses the search bar (</w:t>
      </w:r>
      <w:hyperlink r:id="rId355" w:anchor="bookmark=id.4ihyjke">
        <w:r>
          <w:rPr>
            <w:color w:val="1155CC"/>
            <w:u w:val="single"/>
          </w:rPr>
          <w:t>6</w:t>
        </w:r>
      </w:hyperlink>
      <w:r>
        <w:t>), the app shall display the Search Results Page (</w:t>
      </w:r>
      <w:hyperlink r:id="rId356" w:anchor="bookmark=id.1yib0wl">
        <w:r>
          <w:rPr>
            <w:color w:val="1155CC"/>
            <w:u w:val="single"/>
          </w:rPr>
          <w:t>5</w:t>
        </w:r>
      </w:hyperlink>
      <w:r>
        <w:t>) to the user.</w:t>
      </w:r>
    </w:p>
    <w:p w14:paraId="3AC8D677" w14:textId="77777777" w:rsidR="00001BF7" w:rsidRDefault="00115F48">
      <w:pPr>
        <w:numPr>
          <w:ilvl w:val="0"/>
          <w:numId w:val="5"/>
        </w:numPr>
      </w:pPr>
      <w:r>
        <w:t>From the Home Page (</w:t>
      </w:r>
      <w:hyperlink r:id="rId357" w:anchor="bookmark=id.2k82xt6">
        <w:r>
          <w:rPr>
            <w:color w:val="1155CC"/>
            <w:u w:val="single"/>
          </w:rPr>
          <w:t>2</w:t>
        </w:r>
      </w:hyperlink>
      <w:r>
        <w:t>), if the user presses the “Recom</w:t>
      </w:r>
      <w:r>
        <w:t>mendations” button, the app shall display the Recommendations Page (</w:t>
      </w:r>
      <w:hyperlink r:id="rId358" w:anchor="bookmark=id.zdd80z">
        <w:r>
          <w:rPr>
            <w:color w:val="1155CC"/>
            <w:u w:val="single"/>
          </w:rPr>
          <w:t>3</w:t>
        </w:r>
      </w:hyperlink>
      <w:r>
        <w:t>) to the user.</w:t>
      </w:r>
    </w:p>
    <w:p w14:paraId="45D85DC9" w14:textId="77777777" w:rsidR="00001BF7" w:rsidRDefault="00115F48">
      <w:pPr>
        <w:pStyle w:val="Heading3"/>
      </w:pPr>
      <w:bookmarkStart w:id="418" w:name="_qsz80v6qby9y" w:colFirst="0" w:colLast="0"/>
      <w:bookmarkEnd w:id="418"/>
      <w:r>
        <w:lastRenderedPageBreak/>
        <w:t>5.11.2.2 Recommendations Page</w:t>
      </w:r>
    </w:p>
    <w:p w14:paraId="1892B799" w14:textId="77777777" w:rsidR="00001BF7" w:rsidRDefault="00001BF7">
      <w:pPr>
        <w:pStyle w:val="Heading3"/>
      </w:pPr>
      <w:bookmarkStart w:id="419" w:name="_5s29toow38nk" w:colFirst="0" w:colLast="0"/>
      <w:bookmarkEnd w:id="419"/>
    </w:p>
    <w:tbl>
      <w:tblPr>
        <w:tblStyle w:val="afffffff7"/>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65A38396" w14:textId="77777777">
        <w:trPr>
          <w:trHeight w:val="1548"/>
        </w:trPr>
        <w:tc>
          <w:tcPr>
            <w:tcW w:w="10215" w:type="dxa"/>
            <w:shd w:val="clear" w:color="auto" w:fill="auto"/>
            <w:tcMar>
              <w:top w:w="100" w:type="dxa"/>
              <w:left w:w="100" w:type="dxa"/>
              <w:bottom w:w="100" w:type="dxa"/>
              <w:right w:w="100" w:type="dxa"/>
            </w:tcMar>
          </w:tcPr>
          <w:p w14:paraId="4F9A1850" w14:textId="77777777" w:rsidR="00001BF7" w:rsidRDefault="00115F48">
            <w:r>
              <w:rPr>
                <w:noProof/>
              </w:rPr>
              <w:drawing>
                <wp:inline distT="114300" distB="114300" distL="114300" distR="114300" wp14:anchorId="5B0E4670" wp14:editId="4DB10BA8">
                  <wp:extent cx="5314950" cy="2466975"/>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9"/>
                          <a:srcRect/>
                          <a:stretch>
                            <a:fillRect/>
                          </a:stretch>
                        </pic:blipFill>
                        <pic:spPr>
                          <a:xfrm>
                            <a:off x="0" y="0"/>
                            <a:ext cx="5314950" cy="2466975"/>
                          </a:xfrm>
                          <a:prstGeom prst="rect">
                            <a:avLst/>
                          </a:prstGeom>
                          <a:ln/>
                        </pic:spPr>
                      </pic:pic>
                    </a:graphicData>
                  </a:graphic>
                </wp:inline>
              </w:drawing>
            </w:r>
          </w:p>
        </w:tc>
      </w:tr>
      <w:tr w:rsidR="00001BF7" w14:paraId="7990D5C0" w14:textId="77777777">
        <w:tc>
          <w:tcPr>
            <w:tcW w:w="10215" w:type="dxa"/>
            <w:shd w:val="clear" w:color="auto" w:fill="auto"/>
            <w:tcMar>
              <w:top w:w="100" w:type="dxa"/>
              <w:left w:w="100" w:type="dxa"/>
              <w:bottom w:w="100" w:type="dxa"/>
              <w:right w:w="100" w:type="dxa"/>
            </w:tcMar>
          </w:tcPr>
          <w:p w14:paraId="4CFBF91E" w14:textId="77777777" w:rsidR="00001BF7" w:rsidRDefault="00115F48">
            <w:pPr>
              <w:widowControl w:val="0"/>
              <w:spacing w:after="0" w:line="240" w:lineRule="auto"/>
              <w:ind w:left="0"/>
              <w:rPr>
                <w:i/>
              </w:rPr>
            </w:pPr>
            <w:bookmarkStart w:id="420" w:name="kix.1pazcqt49mt8" w:colFirst="0" w:colLast="0"/>
            <w:bookmarkEnd w:id="420"/>
            <w:r>
              <w:rPr>
                <w:i/>
              </w:rPr>
              <w:t xml:space="preserve">Figure 5.11.2.2.1 Recommendations Page Diagram </w:t>
            </w:r>
          </w:p>
        </w:tc>
      </w:tr>
    </w:tbl>
    <w:p w14:paraId="44652F7F" w14:textId="77777777" w:rsidR="00001BF7" w:rsidRDefault="00001BF7">
      <w:pPr>
        <w:jc w:val="center"/>
      </w:pPr>
    </w:p>
    <w:p w14:paraId="78DBE1A4" w14:textId="77777777" w:rsidR="00001BF7" w:rsidRDefault="00115F48">
      <w:pPr>
        <w:spacing w:after="0"/>
        <w:jc w:val="center"/>
      </w:pPr>
      <w:r>
        <w:rPr>
          <w:i/>
          <w:color w:val="666666"/>
          <w:sz w:val="20"/>
          <w:szCs w:val="20"/>
        </w:rPr>
        <w:t xml:space="preserve">Figure 5.11.2.2.1 Recommendations Page, references </w:t>
      </w:r>
      <w:hyperlink r:id="rId360" w:anchor="bookmark=id.1rf9gpq">
        <w:r>
          <w:rPr>
            <w:i/>
            <w:color w:val="1155CC"/>
            <w:sz w:val="20"/>
            <w:szCs w:val="20"/>
            <w:u w:val="single"/>
          </w:rPr>
          <w:t>2</w:t>
        </w:r>
      </w:hyperlink>
      <w:r>
        <w:rPr>
          <w:i/>
          <w:color w:val="666666"/>
          <w:sz w:val="20"/>
          <w:szCs w:val="20"/>
        </w:rPr>
        <w:t xml:space="preserve">, </w:t>
      </w:r>
      <w:hyperlink r:id="rId361" w:anchor="bookmark=id.4bewzdj">
        <w:r>
          <w:rPr>
            <w:i/>
            <w:color w:val="1155CC"/>
            <w:sz w:val="20"/>
            <w:szCs w:val="20"/>
            <w:u w:val="single"/>
          </w:rPr>
          <w:t>3</w:t>
        </w:r>
      </w:hyperlink>
      <w:r>
        <w:rPr>
          <w:i/>
          <w:color w:val="666666"/>
          <w:sz w:val="20"/>
          <w:szCs w:val="20"/>
        </w:rPr>
        <w:t xml:space="preserve">, </w:t>
      </w:r>
      <w:hyperlink r:id="rId362" w:anchor="bookmark=id.jzpmwk">
        <w:r>
          <w:rPr>
            <w:i/>
            <w:color w:val="1155CC"/>
            <w:sz w:val="20"/>
            <w:szCs w:val="20"/>
            <w:u w:val="single"/>
          </w:rPr>
          <w:t>8</w:t>
        </w:r>
      </w:hyperlink>
      <w:r>
        <w:rPr>
          <w:i/>
          <w:color w:val="666666"/>
          <w:sz w:val="20"/>
          <w:szCs w:val="20"/>
        </w:rPr>
        <w:t xml:space="preserve">, and </w:t>
      </w:r>
      <w:hyperlink r:id="rId363" w:anchor="bookmark=id.vpp6j315edbo">
        <w:r>
          <w:rPr>
            <w:i/>
            <w:color w:val="1155CC"/>
            <w:sz w:val="20"/>
            <w:szCs w:val="20"/>
            <w:u w:val="single"/>
          </w:rPr>
          <w:t>10</w:t>
        </w:r>
      </w:hyperlink>
      <w:r>
        <w:rPr>
          <w:i/>
          <w:color w:val="666666"/>
          <w:sz w:val="20"/>
          <w:szCs w:val="20"/>
        </w:rPr>
        <w:t xml:space="preserve"> from </w:t>
      </w:r>
      <w:hyperlink r:id="rId364" w:anchor="heading=h.3c9z6hx">
        <w:r>
          <w:rPr>
            <w:i/>
            <w:color w:val="1155CC"/>
            <w:sz w:val="20"/>
            <w:szCs w:val="20"/>
            <w:u w:val="single"/>
          </w:rPr>
          <w:t>5.11.1.1</w:t>
        </w:r>
      </w:hyperlink>
    </w:p>
    <w:p w14:paraId="266C4DDC" w14:textId="77777777" w:rsidR="00001BF7" w:rsidRDefault="00115F48">
      <w:pPr>
        <w:spacing w:after="200"/>
        <w:jc w:val="center"/>
        <w:rPr>
          <w:i/>
          <w:color w:val="666666"/>
          <w:sz w:val="20"/>
          <w:szCs w:val="20"/>
        </w:rPr>
      </w:pPr>
      <w:r>
        <w:rPr>
          <w:i/>
          <w:color w:val="666666"/>
          <w:sz w:val="20"/>
          <w:szCs w:val="20"/>
        </w:rPr>
        <w:t>The green circles reference the items below</w:t>
      </w:r>
    </w:p>
    <w:p w14:paraId="23F3BF60" w14:textId="77777777" w:rsidR="00001BF7" w:rsidRDefault="00115F48">
      <w:pPr>
        <w:numPr>
          <w:ilvl w:val="0"/>
          <w:numId w:val="1"/>
        </w:numPr>
        <w:spacing w:after="0"/>
      </w:pPr>
      <w:r>
        <w:t>F</w:t>
      </w:r>
      <w:r>
        <w:t>rom the Recommendations Page (</w:t>
      </w:r>
      <w:hyperlink r:id="rId365" w:anchor="bookmark=id.zdd80z">
        <w:r>
          <w:rPr>
            <w:color w:val="1155CC"/>
            <w:u w:val="single"/>
          </w:rPr>
          <w:t>3</w:t>
        </w:r>
      </w:hyperlink>
      <w:r>
        <w:t xml:space="preserve">), if the user selects a trail from the generated list, the app shall transition to the respective Location </w:t>
      </w:r>
      <w:r>
        <w:t>Page (</w:t>
      </w:r>
      <w:hyperlink r:id="rId366" w:anchor="bookmark=id.1csj400">
        <w:r>
          <w:rPr>
            <w:color w:val="1155CC"/>
            <w:u w:val="single"/>
          </w:rPr>
          <w:t>8</w:t>
        </w:r>
      </w:hyperlink>
      <w:r>
        <w:t>) for that trail.</w:t>
      </w:r>
    </w:p>
    <w:p w14:paraId="5901802B" w14:textId="77777777" w:rsidR="00001BF7" w:rsidRDefault="00115F48">
      <w:pPr>
        <w:numPr>
          <w:ilvl w:val="0"/>
          <w:numId w:val="1"/>
        </w:numPr>
        <w:spacing w:after="200"/>
      </w:pPr>
      <w:r>
        <w:t>From the Recommendations Page (</w:t>
      </w:r>
      <w:hyperlink r:id="rId367" w:anchor="bookmark=id.zdd80z">
        <w:r>
          <w:rPr>
            <w:color w:val="1155CC"/>
            <w:u w:val="single"/>
          </w:rPr>
          <w:t>3</w:t>
        </w:r>
      </w:hyperlink>
      <w:r>
        <w:t>), if the user presses the home button (</w:t>
      </w:r>
      <w:hyperlink r:id="rId368" w:anchor="bookmark=id.3t3zi4wtlf68">
        <w:r>
          <w:rPr>
            <w:color w:val="1155CC"/>
            <w:u w:val="single"/>
          </w:rPr>
          <w:t>10</w:t>
        </w:r>
      </w:hyperlink>
      <w:r>
        <w:t>), the app shall return to the Home Page (</w:t>
      </w:r>
      <w:hyperlink r:id="rId369" w:anchor="bookmark=id.2k82xt6">
        <w:r>
          <w:rPr>
            <w:color w:val="1155CC"/>
            <w:u w:val="single"/>
          </w:rPr>
          <w:t>2</w:t>
        </w:r>
      </w:hyperlink>
      <w:r>
        <w:t>).</w:t>
      </w:r>
    </w:p>
    <w:p w14:paraId="299ED79A" w14:textId="77777777" w:rsidR="00001BF7" w:rsidRDefault="00115F48">
      <w:pPr>
        <w:pStyle w:val="Heading3"/>
      </w:pPr>
      <w:bookmarkStart w:id="421" w:name="_siuk4goccru" w:colFirst="0" w:colLast="0"/>
      <w:bookmarkEnd w:id="421"/>
      <w:r>
        <w:lastRenderedPageBreak/>
        <w:t>5.11.2.3 Favorites List</w:t>
      </w:r>
    </w:p>
    <w:p w14:paraId="4DC1EA96" w14:textId="77777777" w:rsidR="00001BF7" w:rsidRDefault="00001BF7">
      <w:pPr>
        <w:pStyle w:val="Heading3"/>
      </w:pPr>
      <w:bookmarkStart w:id="422" w:name="_46zn5lbyvir3" w:colFirst="0" w:colLast="0"/>
      <w:bookmarkEnd w:id="422"/>
    </w:p>
    <w:tbl>
      <w:tblPr>
        <w:tblStyle w:val="afffffff8"/>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05C825C2" w14:textId="77777777">
        <w:trPr>
          <w:trHeight w:val="1548"/>
        </w:trPr>
        <w:tc>
          <w:tcPr>
            <w:tcW w:w="10215" w:type="dxa"/>
            <w:shd w:val="clear" w:color="auto" w:fill="auto"/>
            <w:tcMar>
              <w:top w:w="100" w:type="dxa"/>
              <w:left w:w="100" w:type="dxa"/>
              <w:bottom w:w="100" w:type="dxa"/>
              <w:right w:w="100" w:type="dxa"/>
            </w:tcMar>
          </w:tcPr>
          <w:p w14:paraId="23516CD0" w14:textId="77777777" w:rsidR="00001BF7" w:rsidRDefault="00115F48">
            <w:r>
              <w:rPr>
                <w:noProof/>
              </w:rPr>
              <w:drawing>
                <wp:inline distT="114300" distB="114300" distL="114300" distR="114300" wp14:anchorId="1C190520" wp14:editId="06E64EFB">
                  <wp:extent cx="5381625" cy="245745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70"/>
                          <a:srcRect/>
                          <a:stretch>
                            <a:fillRect/>
                          </a:stretch>
                        </pic:blipFill>
                        <pic:spPr>
                          <a:xfrm>
                            <a:off x="0" y="0"/>
                            <a:ext cx="5381625" cy="2457450"/>
                          </a:xfrm>
                          <a:prstGeom prst="rect">
                            <a:avLst/>
                          </a:prstGeom>
                          <a:ln/>
                        </pic:spPr>
                      </pic:pic>
                    </a:graphicData>
                  </a:graphic>
                </wp:inline>
              </w:drawing>
            </w:r>
          </w:p>
        </w:tc>
      </w:tr>
      <w:tr w:rsidR="00001BF7" w14:paraId="13B35018" w14:textId="77777777">
        <w:tc>
          <w:tcPr>
            <w:tcW w:w="10215" w:type="dxa"/>
            <w:shd w:val="clear" w:color="auto" w:fill="auto"/>
            <w:tcMar>
              <w:top w:w="100" w:type="dxa"/>
              <w:left w:w="100" w:type="dxa"/>
              <w:bottom w:w="100" w:type="dxa"/>
              <w:right w:w="100" w:type="dxa"/>
            </w:tcMar>
          </w:tcPr>
          <w:p w14:paraId="6A5D2DCF" w14:textId="77777777" w:rsidR="00001BF7" w:rsidRDefault="00115F48">
            <w:pPr>
              <w:widowControl w:val="0"/>
              <w:spacing w:after="0" w:line="240" w:lineRule="auto"/>
              <w:ind w:left="0"/>
              <w:rPr>
                <w:i/>
              </w:rPr>
            </w:pPr>
            <w:bookmarkStart w:id="423" w:name="kix.tnnep1yoytuz" w:colFirst="0" w:colLast="0"/>
            <w:bookmarkEnd w:id="423"/>
            <w:r>
              <w:rPr>
                <w:i/>
              </w:rPr>
              <w:t>Figure 5.11.2.3.1 Favorites List Diagra</w:t>
            </w:r>
            <w:r>
              <w:rPr>
                <w:i/>
              </w:rPr>
              <w:t xml:space="preserve">m </w:t>
            </w:r>
          </w:p>
        </w:tc>
      </w:tr>
    </w:tbl>
    <w:p w14:paraId="61145FCA" w14:textId="77777777" w:rsidR="00001BF7" w:rsidRDefault="00001BF7">
      <w:pPr>
        <w:jc w:val="center"/>
      </w:pPr>
    </w:p>
    <w:p w14:paraId="65ABB5A0" w14:textId="77777777" w:rsidR="00001BF7" w:rsidRDefault="00115F48">
      <w:pPr>
        <w:jc w:val="center"/>
      </w:pPr>
      <w:r>
        <w:rPr>
          <w:i/>
          <w:color w:val="666666"/>
          <w:sz w:val="20"/>
          <w:szCs w:val="20"/>
        </w:rPr>
        <w:t xml:space="preserve">Figure 5.11.2.3.1 Favorites List, references </w:t>
      </w:r>
      <w:hyperlink r:id="rId371" w:anchor="bookmark=id.1rf9gpq">
        <w:r>
          <w:rPr>
            <w:i/>
            <w:color w:val="1155CC"/>
            <w:sz w:val="20"/>
            <w:szCs w:val="20"/>
            <w:u w:val="single"/>
          </w:rPr>
          <w:t>2</w:t>
        </w:r>
      </w:hyperlink>
      <w:r>
        <w:rPr>
          <w:i/>
          <w:color w:val="666666"/>
          <w:sz w:val="20"/>
          <w:szCs w:val="20"/>
        </w:rPr>
        <w:t xml:space="preserve">, </w:t>
      </w:r>
      <w:hyperlink r:id="rId372" w:anchor="bookmark=id.2qk79lc">
        <w:r>
          <w:rPr>
            <w:i/>
            <w:color w:val="1155CC"/>
            <w:sz w:val="20"/>
            <w:szCs w:val="20"/>
            <w:u w:val="single"/>
          </w:rPr>
          <w:t>4</w:t>
        </w:r>
      </w:hyperlink>
      <w:r>
        <w:rPr>
          <w:i/>
          <w:color w:val="666666"/>
          <w:sz w:val="20"/>
          <w:szCs w:val="20"/>
        </w:rPr>
        <w:t xml:space="preserve">, </w:t>
      </w:r>
      <w:hyperlink r:id="rId373" w:anchor="bookmark=id.jzpmwk">
        <w:r>
          <w:rPr>
            <w:i/>
            <w:color w:val="1155CC"/>
            <w:sz w:val="20"/>
            <w:szCs w:val="20"/>
            <w:u w:val="single"/>
          </w:rPr>
          <w:t>8</w:t>
        </w:r>
      </w:hyperlink>
      <w:r>
        <w:rPr>
          <w:i/>
          <w:color w:val="666666"/>
          <w:sz w:val="20"/>
          <w:szCs w:val="20"/>
        </w:rPr>
        <w:t xml:space="preserve">, and </w:t>
      </w:r>
      <w:hyperlink r:id="rId374" w:anchor="bookmark=id.vpp6j315edbo">
        <w:r>
          <w:rPr>
            <w:i/>
            <w:color w:val="1155CC"/>
            <w:sz w:val="20"/>
            <w:szCs w:val="20"/>
            <w:u w:val="single"/>
          </w:rPr>
          <w:t>10</w:t>
        </w:r>
      </w:hyperlink>
      <w:r>
        <w:rPr>
          <w:i/>
          <w:color w:val="666666"/>
          <w:sz w:val="20"/>
          <w:szCs w:val="20"/>
        </w:rPr>
        <w:t xml:space="preserve"> from </w:t>
      </w:r>
      <w:hyperlink r:id="rId375" w:anchor="heading=h.3c9z6hx">
        <w:r>
          <w:rPr>
            <w:i/>
            <w:color w:val="1155CC"/>
            <w:sz w:val="20"/>
            <w:szCs w:val="20"/>
            <w:u w:val="single"/>
          </w:rPr>
          <w:t>5.11.1.1</w:t>
        </w:r>
      </w:hyperlink>
    </w:p>
    <w:p w14:paraId="0763B4E3" w14:textId="77777777" w:rsidR="00001BF7" w:rsidRDefault="00115F48">
      <w:pPr>
        <w:spacing w:after="200"/>
        <w:jc w:val="center"/>
        <w:rPr>
          <w:i/>
          <w:color w:val="666666"/>
          <w:sz w:val="20"/>
          <w:szCs w:val="20"/>
        </w:rPr>
      </w:pPr>
      <w:r>
        <w:rPr>
          <w:i/>
          <w:color w:val="666666"/>
          <w:sz w:val="20"/>
          <w:szCs w:val="20"/>
        </w:rPr>
        <w:t>The green cir</w:t>
      </w:r>
      <w:r>
        <w:rPr>
          <w:i/>
          <w:color w:val="666666"/>
          <w:sz w:val="20"/>
          <w:szCs w:val="20"/>
        </w:rPr>
        <w:t>cles reference the items below</w:t>
      </w:r>
    </w:p>
    <w:p w14:paraId="171F2250" w14:textId="77777777" w:rsidR="00001BF7" w:rsidRDefault="00115F48">
      <w:pPr>
        <w:numPr>
          <w:ilvl w:val="0"/>
          <w:numId w:val="7"/>
        </w:numPr>
        <w:spacing w:after="0"/>
      </w:pPr>
      <w:r>
        <w:t>From the Favorites List (</w:t>
      </w:r>
      <w:hyperlink r:id="rId376" w:anchor="bookmark=id.3jd0qos">
        <w:r>
          <w:rPr>
            <w:color w:val="1155CC"/>
            <w:u w:val="single"/>
          </w:rPr>
          <w:t>4</w:t>
        </w:r>
      </w:hyperlink>
      <w:r>
        <w:t>), if the user selects a trail from the list, the app shall transition to the res</w:t>
      </w:r>
      <w:r>
        <w:t>pective Location Page (</w:t>
      </w:r>
      <w:hyperlink r:id="rId377" w:anchor="bookmark=id.1csj400">
        <w:r>
          <w:rPr>
            <w:color w:val="1155CC"/>
            <w:u w:val="single"/>
          </w:rPr>
          <w:t>8</w:t>
        </w:r>
      </w:hyperlink>
      <w:r>
        <w:t>) for that trail.</w:t>
      </w:r>
    </w:p>
    <w:p w14:paraId="2074133B" w14:textId="77777777" w:rsidR="00001BF7" w:rsidRDefault="00115F48">
      <w:pPr>
        <w:numPr>
          <w:ilvl w:val="0"/>
          <w:numId w:val="7"/>
        </w:numPr>
        <w:spacing w:after="200"/>
      </w:pPr>
      <w:r>
        <w:t>From the Favorites List (</w:t>
      </w:r>
      <w:hyperlink r:id="rId378" w:anchor="bookmark=id.3jd0qos">
        <w:r>
          <w:rPr>
            <w:color w:val="1155CC"/>
            <w:u w:val="single"/>
          </w:rPr>
          <w:t>4</w:t>
        </w:r>
      </w:hyperlink>
      <w:r>
        <w:t>), if the user presses the home button (</w:t>
      </w:r>
      <w:hyperlink r:id="rId379" w:anchor="bookmark=id.3t3zi4wtlf68">
        <w:r>
          <w:rPr>
            <w:color w:val="1155CC"/>
            <w:u w:val="single"/>
          </w:rPr>
          <w:t>10</w:t>
        </w:r>
      </w:hyperlink>
      <w:r>
        <w:t>), the app shall return to the Home Page (</w:t>
      </w:r>
      <w:hyperlink r:id="rId380" w:anchor="bookmark=id.2k82xt6">
        <w:r>
          <w:rPr>
            <w:color w:val="1155CC"/>
            <w:u w:val="single"/>
          </w:rPr>
          <w:t>2</w:t>
        </w:r>
      </w:hyperlink>
      <w:r>
        <w:t>).</w:t>
      </w:r>
    </w:p>
    <w:p w14:paraId="201292CE" w14:textId="77777777" w:rsidR="00001BF7" w:rsidRDefault="00115F48">
      <w:pPr>
        <w:pStyle w:val="Heading3"/>
      </w:pPr>
      <w:bookmarkStart w:id="424" w:name="_j7q469dwkxg8" w:colFirst="0" w:colLast="0"/>
      <w:bookmarkEnd w:id="424"/>
      <w:r>
        <w:lastRenderedPageBreak/>
        <w:t>5.11.2.4 Search Results</w:t>
      </w:r>
    </w:p>
    <w:p w14:paraId="0396B08C" w14:textId="77777777" w:rsidR="00001BF7" w:rsidRDefault="00001BF7">
      <w:pPr>
        <w:pStyle w:val="Heading3"/>
      </w:pPr>
      <w:bookmarkStart w:id="425" w:name="_g99yowuhxmmn" w:colFirst="0" w:colLast="0"/>
      <w:bookmarkEnd w:id="425"/>
    </w:p>
    <w:tbl>
      <w:tblPr>
        <w:tblStyle w:val="afffffff9"/>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5670062A" w14:textId="77777777">
        <w:trPr>
          <w:trHeight w:val="1548"/>
        </w:trPr>
        <w:tc>
          <w:tcPr>
            <w:tcW w:w="10215" w:type="dxa"/>
            <w:shd w:val="clear" w:color="auto" w:fill="auto"/>
            <w:tcMar>
              <w:top w:w="100" w:type="dxa"/>
              <w:left w:w="100" w:type="dxa"/>
              <w:bottom w:w="100" w:type="dxa"/>
              <w:right w:w="100" w:type="dxa"/>
            </w:tcMar>
          </w:tcPr>
          <w:p w14:paraId="46FF97D1" w14:textId="77777777" w:rsidR="00001BF7" w:rsidRDefault="00115F48">
            <w:pPr>
              <w:jc w:val="center"/>
            </w:pPr>
            <w:r>
              <w:rPr>
                <w:noProof/>
              </w:rPr>
              <w:drawing>
                <wp:inline distT="114300" distB="114300" distL="114300" distR="114300" wp14:anchorId="4C70A90E" wp14:editId="19126EEE">
                  <wp:extent cx="4562475" cy="304800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1"/>
                          <a:srcRect/>
                          <a:stretch>
                            <a:fillRect/>
                          </a:stretch>
                        </pic:blipFill>
                        <pic:spPr>
                          <a:xfrm>
                            <a:off x="0" y="0"/>
                            <a:ext cx="4562475" cy="3048000"/>
                          </a:xfrm>
                          <a:prstGeom prst="rect">
                            <a:avLst/>
                          </a:prstGeom>
                          <a:ln/>
                        </pic:spPr>
                      </pic:pic>
                    </a:graphicData>
                  </a:graphic>
                </wp:inline>
              </w:drawing>
            </w:r>
          </w:p>
        </w:tc>
      </w:tr>
      <w:tr w:rsidR="00001BF7" w14:paraId="56D141A3" w14:textId="77777777">
        <w:tc>
          <w:tcPr>
            <w:tcW w:w="10215" w:type="dxa"/>
            <w:shd w:val="clear" w:color="auto" w:fill="auto"/>
            <w:tcMar>
              <w:top w:w="100" w:type="dxa"/>
              <w:left w:w="100" w:type="dxa"/>
              <w:bottom w:w="100" w:type="dxa"/>
              <w:right w:w="100" w:type="dxa"/>
            </w:tcMar>
          </w:tcPr>
          <w:p w14:paraId="22A95FE9" w14:textId="77777777" w:rsidR="00001BF7" w:rsidRDefault="00115F48">
            <w:pPr>
              <w:widowControl w:val="0"/>
              <w:spacing w:after="0" w:line="240" w:lineRule="auto"/>
              <w:ind w:left="0"/>
              <w:rPr>
                <w:i/>
              </w:rPr>
            </w:pPr>
            <w:bookmarkStart w:id="426" w:name="kix.k8zm37sfljaq" w:colFirst="0" w:colLast="0"/>
            <w:bookmarkEnd w:id="426"/>
            <w:r>
              <w:rPr>
                <w:i/>
              </w:rPr>
              <w:t xml:space="preserve">Figure 5.11.2.4.1 Search Results Diagram </w:t>
            </w:r>
          </w:p>
        </w:tc>
      </w:tr>
    </w:tbl>
    <w:p w14:paraId="34CFFBCF" w14:textId="77777777" w:rsidR="00001BF7" w:rsidRDefault="00001BF7">
      <w:pPr>
        <w:jc w:val="center"/>
      </w:pPr>
    </w:p>
    <w:p w14:paraId="29FBF5C3" w14:textId="77777777" w:rsidR="00001BF7" w:rsidRDefault="00115F48">
      <w:pPr>
        <w:jc w:val="center"/>
      </w:pPr>
      <w:r>
        <w:rPr>
          <w:i/>
          <w:color w:val="666666"/>
          <w:sz w:val="20"/>
          <w:szCs w:val="20"/>
        </w:rPr>
        <w:t xml:space="preserve">Figure 5.11.2.4.1 Search Results,  references </w:t>
      </w:r>
      <w:hyperlink r:id="rId382" w:anchor="bookmark=id.1rf9gpq">
        <w:r>
          <w:rPr>
            <w:i/>
            <w:color w:val="1155CC"/>
            <w:sz w:val="20"/>
            <w:szCs w:val="20"/>
            <w:u w:val="single"/>
          </w:rPr>
          <w:t>2</w:t>
        </w:r>
      </w:hyperlink>
      <w:r>
        <w:rPr>
          <w:i/>
          <w:color w:val="666666"/>
          <w:sz w:val="20"/>
          <w:szCs w:val="20"/>
        </w:rPr>
        <w:t xml:space="preserve">, </w:t>
      </w:r>
      <w:hyperlink r:id="rId383" w:anchor="bookmark=id.15phjt5">
        <w:r>
          <w:rPr>
            <w:i/>
            <w:color w:val="1155CC"/>
            <w:sz w:val="20"/>
            <w:szCs w:val="20"/>
            <w:u w:val="single"/>
          </w:rPr>
          <w:t>5</w:t>
        </w:r>
      </w:hyperlink>
      <w:r>
        <w:rPr>
          <w:i/>
          <w:color w:val="666666"/>
          <w:sz w:val="20"/>
          <w:szCs w:val="20"/>
        </w:rPr>
        <w:t xml:space="preserve">, </w:t>
      </w:r>
      <w:hyperlink r:id="rId384" w:anchor="bookmark=id.3pp52gy">
        <w:r>
          <w:rPr>
            <w:i/>
            <w:color w:val="1155CC"/>
            <w:sz w:val="20"/>
            <w:szCs w:val="20"/>
            <w:u w:val="single"/>
          </w:rPr>
          <w:t>6</w:t>
        </w:r>
      </w:hyperlink>
      <w:r>
        <w:rPr>
          <w:i/>
          <w:color w:val="666666"/>
          <w:sz w:val="20"/>
          <w:szCs w:val="20"/>
        </w:rPr>
        <w:t xml:space="preserve">, </w:t>
      </w:r>
      <w:hyperlink r:id="rId385" w:anchor="bookmark=id.24ufcor">
        <w:r>
          <w:rPr>
            <w:i/>
            <w:color w:val="1155CC"/>
            <w:sz w:val="20"/>
            <w:szCs w:val="20"/>
            <w:u w:val="single"/>
          </w:rPr>
          <w:t>7</w:t>
        </w:r>
      </w:hyperlink>
      <w:r>
        <w:rPr>
          <w:i/>
          <w:color w:val="666666"/>
          <w:sz w:val="20"/>
          <w:szCs w:val="20"/>
        </w:rPr>
        <w:t xml:space="preserve">, </w:t>
      </w:r>
      <w:hyperlink r:id="rId386" w:anchor="bookmark=id.jzpmwk">
        <w:r>
          <w:rPr>
            <w:i/>
            <w:color w:val="1155CC"/>
            <w:sz w:val="20"/>
            <w:szCs w:val="20"/>
            <w:u w:val="single"/>
          </w:rPr>
          <w:t>8</w:t>
        </w:r>
      </w:hyperlink>
      <w:r>
        <w:rPr>
          <w:i/>
          <w:color w:val="666666"/>
          <w:sz w:val="20"/>
          <w:szCs w:val="20"/>
        </w:rPr>
        <w:t xml:space="preserve">, and </w:t>
      </w:r>
      <w:hyperlink r:id="rId387" w:anchor="bookmark=id.vpp6j315edbo">
        <w:r>
          <w:rPr>
            <w:i/>
            <w:color w:val="1155CC"/>
            <w:sz w:val="20"/>
            <w:szCs w:val="20"/>
            <w:u w:val="single"/>
          </w:rPr>
          <w:t>10</w:t>
        </w:r>
      </w:hyperlink>
      <w:r>
        <w:rPr>
          <w:i/>
          <w:color w:val="666666"/>
          <w:sz w:val="20"/>
          <w:szCs w:val="20"/>
        </w:rPr>
        <w:t xml:space="preserve"> from </w:t>
      </w:r>
      <w:hyperlink r:id="rId388" w:anchor="heading=h.3c9z6hx">
        <w:r>
          <w:rPr>
            <w:i/>
            <w:color w:val="1155CC"/>
            <w:sz w:val="20"/>
            <w:szCs w:val="20"/>
            <w:u w:val="single"/>
          </w:rPr>
          <w:t>5.11.1.1</w:t>
        </w:r>
      </w:hyperlink>
    </w:p>
    <w:p w14:paraId="42101135" w14:textId="77777777" w:rsidR="00001BF7" w:rsidRDefault="00115F48">
      <w:pPr>
        <w:spacing w:after="200"/>
        <w:jc w:val="center"/>
        <w:rPr>
          <w:i/>
          <w:color w:val="666666"/>
          <w:sz w:val="20"/>
          <w:szCs w:val="20"/>
        </w:rPr>
      </w:pPr>
      <w:r>
        <w:rPr>
          <w:i/>
          <w:color w:val="666666"/>
          <w:sz w:val="20"/>
          <w:szCs w:val="20"/>
        </w:rPr>
        <w:t>The green circles reference the items below</w:t>
      </w:r>
    </w:p>
    <w:p w14:paraId="7D70F026" w14:textId="77777777" w:rsidR="00001BF7" w:rsidRDefault="00115F48">
      <w:pPr>
        <w:numPr>
          <w:ilvl w:val="0"/>
          <w:numId w:val="6"/>
        </w:numPr>
        <w:spacing w:after="0"/>
      </w:pPr>
      <w:r>
        <w:t>From the Search Results Page (</w:t>
      </w:r>
      <w:hyperlink r:id="rId389" w:anchor="bookmark=id.1yib0wl">
        <w:r>
          <w:rPr>
            <w:color w:val="1155CC"/>
            <w:u w:val="single"/>
          </w:rPr>
          <w:t>5</w:t>
        </w:r>
      </w:hyperlink>
      <w:r>
        <w:t>), if the user updates his/her search query in the search bar (</w:t>
      </w:r>
      <w:hyperlink r:id="rId390" w:anchor="bookmark=id.4ihyjke">
        <w:r>
          <w:rPr>
            <w:color w:val="1155CC"/>
            <w:u w:val="single"/>
          </w:rPr>
          <w:t>6</w:t>
        </w:r>
      </w:hyperlink>
      <w:r>
        <w:t>), the app shall update the r</w:t>
      </w:r>
      <w:r>
        <w:t>esults shown on the Search Results Page (</w:t>
      </w:r>
      <w:hyperlink r:id="rId391" w:anchor="bookmark=id.1yib0wl">
        <w:r>
          <w:rPr>
            <w:color w:val="1155CC"/>
            <w:u w:val="single"/>
          </w:rPr>
          <w:t>5</w:t>
        </w:r>
      </w:hyperlink>
      <w:r>
        <w:t>).</w:t>
      </w:r>
    </w:p>
    <w:p w14:paraId="70B9D019" w14:textId="77777777" w:rsidR="00001BF7" w:rsidRDefault="00115F48">
      <w:pPr>
        <w:numPr>
          <w:ilvl w:val="0"/>
          <w:numId w:val="6"/>
        </w:numPr>
        <w:spacing w:after="0"/>
      </w:pPr>
      <w:r>
        <w:t>From the Search Results Page (</w:t>
      </w:r>
      <w:hyperlink r:id="rId392" w:anchor="bookmark=id.1yib0wl">
        <w:r>
          <w:rPr>
            <w:color w:val="1155CC"/>
            <w:u w:val="single"/>
          </w:rPr>
          <w:t>5</w:t>
        </w:r>
      </w:hyperlink>
      <w:r>
        <w:t>), if the user updates his/her search filter (</w:t>
      </w:r>
      <w:hyperlink r:id="rId393" w:anchor="bookmark=id.2xn8ts7">
        <w:r>
          <w:rPr>
            <w:color w:val="1155CC"/>
            <w:u w:val="single"/>
          </w:rPr>
          <w:t>7</w:t>
        </w:r>
      </w:hyperlink>
      <w:r>
        <w:t>), the app shall update the results</w:t>
      </w:r>
      <w:r>
        <w:t xml:space="preserve"> shown on the Search Results Page (</w:t>
      </w:r>
      <w:hyperlink r:id="rId394" w:anchor="bookmark=id.1yib0wl">
        <w:r>
          <w:rPr>
            <w:color w:val="1155CC"/>
            <w:u w:val="single"/>
          </w:rPr>
          <w:t>5</w:t>
        </w:r>
      </w:hyperlink>
      <w:r>
        <w:t>).</w:t>
      </w:r>
    </w:p>
    <w:p w14:paraId="2371374F" w14:textId="77777777" w:rsidR="00001BF7" w:rsidRDefault="00115F48">
      <w:pPr>
        <w:numPr>
          <w:ilvl w:val="0"/>
          <w:numId w:val="6"/>
        </w:numPr>
        <w:spacing w:after="0"/>
      </w:pPr>
      <w:r>
        <w:t>From the Search Results Page (</w:t>
      </w:r>
      <w:hyperlink r:id="rId395" w:anchor="bookmark=id.1yib0wl">
        <w:r>
          <w:rPr>
            <w:color w:val="1155CC"/>
            <w:u w:val="single"/>
          </w:rPr>
          <w:t>5</w:t>
        </w:r>
      </w:hyperlink>
      <w:r>
        <w:t>), if the user selects a trail from the list, the app shall transition to the respective Location Page (</w:t>
      </w:r>
      <w:hyperlink r:id="rId396" w:anchor="bookmark=id.1csj400">
        <w:r>
          <w:rPr>
            <w:color w:val="1155CC"/>
            <w:u w:val="single"/>
          </w:rPr>
          <w:t>8</w:t>
        </w:r>
      </w:hyperlink>
      <w:r>
        <w:t>) for that trail.</w:t>
      </w:r>
    </w:p>
    <w:p w14:paraId="49639EA6" w14:textId="77777777" w:rsidR="00001BF7" w:rsidRDefault="00115F48">
      <w:pPr>
        <w:numPr>
          <w:ilvl w:val="0"/>
          <w:numId w:val="6"/>
        </w:numPr>
        <w:spacing w:after="200"/>
      </w:pPr>
      <w:r>
        <w:t>From the Search Results Page (</w:t>
      </w:r>
      <w:hyperlink r:id="rId397" w:anchor="bookmark=id.1yib0wl">
        <w:r>
          <w:rPr>
            <w:color w:val="1155CC"/>
            <w:u w:val="single"/>
          </w:rPr>
          <w:t>5</w:t>
        </w:r>
      </w:hyperlink>
      <w:r>
        <w:t>), if the user presses the home button (</w:t>
      </w:r>
      <w:hyperlink r:id="rId398" w:anchor="bookmark=id.3t3zi4wtlf68">
        <w:r>
          <w:rPr>
            <w:color w:val="1155CC"/>
            <w:u w:val="single"/>
          </w:rPr>
          <w:t>10</w:t>
        </w:r>
      </w:hyperlink>
      <w:r>
        <w:t>), the app shall return to the Home Page (</w:t>
      </w:r>
      <w:hyperlink r:id="rId399" w:anchor="bookmark=id.2k82xt6">
        <w:r>
          <w:rPr>
            <w:color w:val="1155CC"/>
            <w:u w:val="single"/>
          </w:rPr>
          <w:t>2</w:t>
        </w:r>
      </w:hyperlink>
      <w:r>
        <w:t>).</w:t>
      </w:r>
    </w:p>
    <w:p w14:paraId="0DCA350D" w14:textId="77777777" w:rsidR="00001BF7" w:rsidRDefault="00115F48">
      <w:pPr>
        <w:pStyle w:val="Heading3"/>
      </w:pPr>
      <w:bookmarkStart w:id="427" w:name="_btundshiuyw" w:colFirst="0" w:colLast="0"/>
      <w:bookmarkEnd w:id="427"/>
      <w:r>
        <w:lastRenderedPageBreak/>
        <w:t>5.11.2.5 Location Page</w:t>
      </w:r>
    </w:p>
    <w:p w14:paraId="2161F909" w14:textId="77777777" w:rsidR="00001BF7" w:rsidRDefault="00001BF7">
      <w:pPr>
        <w:pStyle w:val="Heading3"/>
      </w:pPr>
      <w:bookmarkStart w:id="428" w:name="_k55m82iy1595" w:colFirst="0" w:colLast="0"/>
      <w:bookmarkEnd w:id="428"/>
    </w:p>
    <w:tbl>
      <w:tblPr>
        <w:tblStyle w:val="afffffffa"/>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56E72CE5" w14:textId="77777777">
        <w:trPr>
          <w:trHeight w:val="1548"/>
        </w:trPr>
        <w:tc>
          <w:tcPr>
            <w:tcW w:w="10215" w:type="dxa"/>
            <w:shd w:val="clear" w:color="auto" w:fill="auto"/>
            <w:tcMar>
              <w:top w:w="100" w:type="dxa"/>
              <w:left w:w="100" w:type="dxa"/>
              <w:bottom w:w="100" w:type="dxa"/>
              <w:right w:w="100" w:type="dxa"/>
            </w:tcMar>
          </w:tcPr>
          <w:p w14:paraId="469B826B" w14:textId="77777777" w:rsidR="00001BF7" w:rsidRDefault="00115F48">
            <w:pPr>
              <w:jc w:val="center"/>
            </w:pPr>
            <w:r>
              <w:rPr>
                <w:noProof/>
              </w:rPr>
              <w:drawing>
                <wp:inline distT="114300" distB="114300" distL="114300" distR="114300" wp14:anchorId="73366910" wp14:editId="09698B65">
                  <wp:extent cx="5372100" cy="24669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0"/>
                          <a:srcRect/>
                          <a:stretch>
                            <a:fillRect/>
                          </a:stretch>
                        </pic:blipFill>
                        <pic:spPr>
                          <a:xfrm>
                            <a:off x="0" y="0"/>
                            <a:ext cx="5372100" cy="2466975"/>
                          </a:xfrm>
                          <a:prstGeom prst="rect">
                            <a:avLst/>
                          </a:prstGeom>
                          <a:ln/>
                        </pic:spPr>
                      </pic:pic>
                    </a:graphicData>
                  </a:graphic>
                </wp:inline>
              </w:drawing>
            </w:r>
          </w:p>
        </w:tc>
      </w:tr>
      <w:tr w:rsidR="00001BF7" w14:paraId="36AFCE28" w14:textId="77777777">
        <w:tc>
          <w:tcPr>
            <w:tcW w:w="10215" w:type="dxa"/>
            <w:shd w:val="clear" w:color="auto" w:fill="auto"/>
            <w:tcMar>
              <w:top w:w="100" w:type="dxa"/>
              <w:left w:w="100" w:type="dxa"/>
              <w:bottom w:w="100" w:type="dxa"/>
              <w:right w:w="100" w:type="dxa"/>
            </w:tcMar>
          </w:tcPr>
          <w:p w14:paraId="7DB227DA" w14:textId="77777777" w:rsidR="00001BF7" w:rsidRDefault="00115F48">
            <w:pPr>
              <w:widowControl w:val="0"/>
              <w:spacing w:after="0" w:line="240" w:lineRule="auto"/>
              <w:ind w:left="0"/>
              <w:rPr>
                <w:i/>
              </w:rPr>
            </w:pPr>
            <w:bookmarkStart w:id="429" w:name="kix.meso0j8526zp" w:colFirst="0" w:colLast="0"/>
            <w:bookmarkEnd w:id="429"/>
            <w:r>
              <w:rPr>
                <w:i/>
              </w:rPr>
              <w:t xml:space="preserve">Figure 5.11.2.5.1 Location Page Diagram </w:t>
            </w:r>
          </w:p>
        </w:tc>
      </w:tr>
    </w:tbl>
    <w:p w14:paraId="1184A708" w14:textId="77777777" w:rsidR="00001BF7" w:rsidRDefault="00001BF7">
      <w:pPr>
        <w:jc w:val="center"/>
      </w:pPr>
    </w:p>
    <w:p w14:paraId="290890DC" w14:textId="77777777" w:rsidR="00001BF7" w:rsidRDefault="00115F48">
      <w:pPr>
        <w:jc w:val="center"/>
      </w:pPr>
      <w:r>
        <w:rPr>
          <w:i/>
          <w:color w:val="666666"/>
          <w:sz w:val="20"/>
          <w:szCs w:val="20"/>
        </w:rPr>
        <w:t xml:space="preserve">Figure 5.11.2.5.1 Location Page, references </w:t>
      </w:r>
      <w:hyperlink r:id="rId401" w:anchor="bookmark=id.1rf9gpq">
        <w:r>
          <w:rPr>
            <w:i/>
            <w:color w:val="1155CC"/>
            <w:sz w:val="20"/>
            <w:szCs w:val="20"/>
            <w:u w:val="single"/>
          </w:rPr>
          <w:t>2</w:t>
        </w:r>
      </w:hyperlink>
      <w:r>
        <w:rPr>
          <w:i/>
          <w:color w:val="666666"/>
          <w:sz w:val="20"/>
          <w:szCs w:val="20"/>
        </w:rPr>
        <w:t xml:space="preserve">, </w:t>
      </w:r>
      <w:hyperlink r:id="rId402" w:anchor="bookmark=id.jzpmwk">
        <w:r>
          <w:rPr>
            <w:i/>
            <w:color w:val="1155CC"/>
            <w:sz w:val="20"/>
            <w:szCs w:val="20"/>
            <w:u w:val="single"/>
          </w:rPr>
          <w:t>8</w:t>
        </w:r>
      </w:hyperlink>
      <w:r>
        <w:rPr>
          <w:i/>
          <w:color w:val="666666"/>
          <w:sz w:val="20"/>
          <w:szCs w:val="20"/>
        </w:rPr>
        <w:t xml:space="preserve">, </w:t>
      </w:r>
      <w:hyperlink r:id="rId403" w:anchor="bookmark=id.33zd5kd">
        <w:r>
          <w:rPr>
            <w:i/>
            <w:color w:val="1155CC"/>
            <w:sz w:val="20"/>
            <w:szCs w:val="20"/>
            <w:u w:val="single"/>
          </w:rPr>
          <w:t>9</w:t>
        </w:r>
      </w:hyperlink>
      <w:r>
        <w:rPr>
          <w:i/>
          <w:color w:val="666666"/>
          <w:sz w:val="20"/>
          <w:szCs w:val="20"/>
        </w:rPr>
        <w:t xml:space="preserve">, and </w:t>
      </w:r>
      <w:hyperlink r:id="rId404" w:anchor="bookmark=id.vpp6j315edbo">
        <w:r>
          <w:rPr>
            <w:i/>
            <w:color w:val="1155CC"/>
            <w:sz w:val="20"/>
            <w:szCs w:val="20"/>
            <w:u w:val="single"/>
          </w:rPr>
          <w:t>10</w:t>
        </w:r>
      </w:hyperlink>
      <w:r>
        <w:rPr>
          <w:i/>
          <w:color w:val="666666"/>
          <w:sz w:val="20"/>
          <w:szCs w:val="20"/>
        </w:rPr>
        <w:t xml:space="preserve"> from </w:t>
      </w:r>
      <w:hyperlink r:id="rId405" w:anchor="heading=h.3c9z6hx">
        <w:r>
          <w:rPr>
            <w:i/>
            <w:color w:val="1155CC"/>
            <w:sz w:val="20"/>
            <w:szCs w:val="20"/>
            <w:u w:val="single"/>
          </w:rPr>
          <w:t>5.11.1.1</w:t>
        </w:r>
      </w:hyperlink>
    </w:p>
    <w:p w14:paraId="48AA0F2E" w14:textId="77777777" w:rsidR="00001BF7" w:rsidRDefault="00115F48">
      <w:pPr>
        <w:spacing w:after="200"/>
        <w:jc w:val="center"/>
        <w:rPr>
          <w:i/>
          <w:color w:val="666666"/>
          <w:sz w:val="20"/>
          <w:szCs w:val="20"/>
        </w:rPr>
      </w:pPr>
      <w:r>
        <w:rPr>
          <w:i/>
          <w:color w:val="666666"/>
          <w:sz w:val="20"/>
          <w:szCs w:val="20"/>
        </w:rPr>
        <w:t>The green circles reference the items below</w:t>
      </w:r>
    </w:p>
    <w:p w14:paraId="3F152796" w14:textId="77777777" w:rsidR="00001BF7" w:rsidRDefault="00115F48">
      <w:pPr>
        <w:numPr>
          <w:ilvl w:val="0"/>
          <w:numId w:val="4"/>
        </w:numPr>
        <w:spacing w:after="0"/>
      </w:pPr>
      <w:r>
        <w:t>From the Locati</w:t>
      </w:r>
      <w:r>
        <w:t>on Page (</w:t>
      </w:r>
      <w:hyperlink r:id="rId406" w:anchor="bookmark=id.1csj400">
        <w:r>
          <w:rPr>
            <w:color w:val="1155CC"/>
            <w:u w:val="single"/>
          </w:rPr>
          <w:t>8</w:t>
        </w:r>
      </w:hyperlink>
      <w:r>
        <w:t>), if the user taps a picture of that location, the app shall transition to the respective lightbox (</w:t>
      </w:r>
      <w:hyperlink r:id="rId407" w:anchor="bookmark=id.3ws6mnt">
        <w:r>
          <w:rPr>
            <w:color w:val="1155CC"/>
            <w:u w:val="single"/>
          </w:rPr>
          <w:t>9</w:t>
        </w:r>
      </w:hyperlink>
      <w:r>
        <w:t>) containing the image.</w:t>
      </w:r>
    </w:p>
    <w:p w14:paraId="299C7119" w14:textId="77777777" w:rsidR="00001BF7" w:rsidRDefault="00115F48">
      <w:pPr>
        <w:numPr>
          <w:ilvl w:val="0"/>
          <w:numId w:val="4"/>
        </w:numPr>
        <w:spacing w:after="200"/>
      </w:pPr>
      <w:r>
        <w:t>From the Location Page (</w:t>
      </w:r>
      <w:hyperlink r:id="rId408" w:anchor="bookmark=id.1csj400">
        <w:r>
          <w:rPr>
            <w:color w:val="1155CC"/>
            <w:u w:val="single"/>
          </w:rPr>
          <w:t>8</w:t>
        </w:r>
      </w:hyperlink>
      <w:r>
        <w:t>), if the user presses the home button (</w:t>
      </w:r>
      <w:hyperlink r:id="rId409" w:anchor="bookmark=id.3t3zi4wtlf68">
        <w:r>
          <w:rPr>
            <w:color w:val="1155CC"/>
            <w:u w:val="single"/>
          </w:rPr>
          <w:t>10</w:t>
        </w:r>
      </w:hyperlink>
      <w:r>
        <w:t>), the app shall return to the Home Page (</w:t>
      </w:r>
      <w:hyperlink r:id="rId410" w:anchor="bookmark=id.2k82xt6">
        <w:r>
          <w:rPr>
            <w:color w:val="1155CC"/>
            <w:u w:val="single"/>
          </w:rPr>
          <w:t>2</w:t>
        </w:r>
      </w:hyperlink>
      <w:r>
        <w:t>).</w:t>
      </w:r>
    </w:p>
    <w:p w14:paraId="71AB8A1F" w14:textId="77777777" w:rsidR="00001BF7" w:rsidRDefault="00001BF7">
      <w:pPr>
        <w:pStyle w:val="Heading1"/>
        <w:spacing w:line="240" w:lineRule="auto"/>
      </w:pPr>
      <w:bookmarkStart w:id="430" w:name="_7zf243q58nk4" w:colFirst="0" w:colLast="0"/>
      <w:bookmarkEnd w:id="430"/>
    </w:p>
    <w:p w14:paraId="5CDEB062" w14:textId="77777777" w:rsidR="00001BF7" w:rsidRDefault="00001BF7">
      <w:pPr>
        <w:pStyle w:val="Heading1"/>
        <w:spacing w:line="240" w:lineRule="auto"/>
      </w:pPr>
      <w:bookmarkStart w:id="431" w:name="_cs2uk77fst7w" w:colFirst="0" w:colLast="0"/>
      <w:bookmarkEnd w:id="431"/>
    </w:p>
    <w:p w14:paraId="662199CF" w14:textId="77777777" w:rsidR="00001BF7" w:rsidRDefault="00001BF7"/>
    <w:p w14:paraId="32167DDB" w14:textId="77777777" w:rsidR="00001BF7" w:rsidRDefault="00115F48">
      <w:pPr>
        <w:pStyle w:val="Heading1"/>
        <w:spacing w:line="240" w:lineRule="auto"/>
      </w:pPr>
      <w:bookmarkStart w:id="432" w:name="_ntufdc78fhm7" w:colFirst="0" w:colLast="0"/>
      <w:bookmarkEnd w:id="432"/>
      <w:r>
        <w:lastRenderedPageBreak/>
        <w:t>5.12 Algorithm</w:t>
      </w:r>
    </w:p>
    <w:p w14:paraId="23E7045D" w14:textId="77777777" w:rsidR="00001BF7" w:rsidRDefault="00001BF7">
      <w:pPr>
        <w:spacing w:after="0" w:line="276" w:lineRule="auto"/>
        <w:ind w:left="0"/>
        <w:rPr>
          <w:sz w:val="22"/>
          <w:szCs w:val="22"/>
        </w:rPr>
      </w:pPr>
    </w:p>
    <w:p w14:paraId="709F3A66" w14:textId="77777777" w:rsidR="00001BF7" w:rsidRDefault="00115F48">
      <w:pPr>
        <w:spacing w:after="0" w:line="276" w:lineRule="auto"/>
        <w:ind w:left="0"/>
        <w:rPr>
          <w:sz w:val="22"/>
          <w:szCs w:val="22"/>
        </w:rPr>
      </w:pPr>
      <w:r>
        <w:t>According to IEEE 1016-2009 section 5.12 page 21, the algorithm viewpoint is “the detailed design description of operations (such as methods and functions), the internal details and logic of each design ent</w:t>
      </w:r>
      <w:r>
        <w:t xml:space="preserve">ity.” </w:t>
      </w:r>
      <w:proofErr w:type="spellStart"/>
      <w:r>
        <w:t>Trailru</w:t>
      </w:r>
      <w:proofErr w:type="spellEnd"/>
      <w:r>
        <w:t xml:space="preserve"> uses </w:t>
      </w:r>
      <w:proofErr w:type="spellStart"/>
      <w:r>
        <w:t>Javascript</w:t>
      </w:r>
      <w:proofErr w:type="spellEnd"/>
      <w:r>
        <w:t xml:space="preserve">, NodeJS and SQLite to handle functionality, including accessing and storing relevant data inside a MySQL database. Pseudocode in this section will show how </w:t>
      </w:r>
      <w:proofErr w:type="spellStart"/>
      <w:r>
        <w:t>Trailru</w:t>
      </w:r>
      <w:proofErr w:type="spellEnd"/>
      <w:r>
        <w:t xml:space="preserve"> will handle functionality and data.</w:t>
      </w:r>
    </w:p>
    <w:p w14:paraId="27905A5C" w14:textId="77777777" w:rsidR="00001BF7" w:rsidRDefault="00001BF7">
      <w:pPr>
        <w:spacing w:after="0" w:line="276" w:lineRule="auto"/>
        <w:ind w:left="0"/>
      </w:pPr>
    </w:p>
    <w:p w14:paraId="67E74646" w14:textId="77777777" w:rsidR="00001BF7" w:rsidRDefault="00115F48">
      <w:pPr>
        <w:pStyle w:val="Heading3"/>
        <w:spacing w:after="0" w:line="276" w:lineRule="auto"/>
        <w:ind w:left="0" w:firstLine="720"/>
      </w:pPr>
      <w:bookmarkStart w:id="433" w:name="_dtwi9sunycrn" w:colFirst="0" w:colLast="0"/>
      <w:bookmarkEnd w:id="433"/>
      <w:r>
        <w:t>5.12.1 Hike Recommendatio</w:t>
      </w:r>
      <w:r>
        <w:t xml:space="preserve">n Algorithm  (SRS </w:t>
      </w:r>
      <w:hyperlink r:id="rId411" w:anchor="bookmark=id.9hoof3hocj0g">
        <w:r>
          <w:rPr>
            <w:color w:val="1155CC"/>
            <w:u w:val="single"/>
          </w:rPr>
          <w:t>1.2.2</w:t>
        </w:r>
      </w:hyperlink>
      <w:r>
        <w:t xml:space="preserve">, </w:t>
      </w:r>
      <w:hyperlink r:id="rId412" w:anchor="bookmark=id.va8hejdnf2z2">
        <w:r>
          <w:rPr>
            <w:color w:val="1155CC"/>
            <w:u w:val="single"/>
          </w:rPr>
          <w:t>3.2.7</w:t>
        </w:r>
      </w:hyperlink>
      <w:r>
        <w:t xml:space="preserve">, </w:t>
      </w:r>
      <w:hyperlink r:id="rId413" w:anchor="bookmark=id.amsuym6zw4yz">
        <w:r>
          <w:rPr>
            <w:color w:val="1155CC"/>
            <w:u w:val="single"/>
          </w:rPr>
          <w:t>3.4.6</w:t>
        </w:r>
      </w:hyperlink>
      <w:r>
        <w:t>)</w:t>
      </w:r>
    </w:p>
    <w:p w14:paraId="2E7FD6E1" w14:textId="77777777" w:rsidR="00001BF7" w:rsidRDefault="00001BF7"/>
    <w:p w14:paraId="79633B58" w14:textId="77777777" w:rsidR="00001BF7" w:rsidRDefault="00115F48">
      <w:r>
        <w:t>The Hike Recommendation Algorithm is the system of classes and functio</w:t>
      </w:r>
      <w:r>
        <w:t xml:space="preserve">ns that allows </w:t>
      </w:r>
      <w:proofErr w:type="spellStart"/>
      <w:r>
        <w:t>Trailru’s</w:t>
      </w:r>
      <w:proofErr w:type="spellEnd"/>
      <w:r>
        <w:t xml:space="preserve"> users to receive personalized recommendations for hiking trails. </w:t>
      </w:r>
      <w:proofErr w:type="gramStart"/>
      <w:r>
        <w:t>In order to</w:t>
      </w:r>
      <w:proofErr w:type="gramEnd"/>
      <w:r>
        <w:t xml:space="preserve"> accomplish this, the Hike Recommendation Algorithm has several pieces:  the Rater class which records and stores each user’s actions, the Similar class th</w:t>
      </w:r>
      <w:r>
        <w:t>at processes each user’s actions to find other users with similar actions, and the Suggestion class that takes the similar users and supplies recommendations based on the collected data. All data generated by the Hike Recommendation Algorithm will be store</w:t>
      </w:r>
      <w:r>
        <w:t xml:space="preserve">d in the database attached to the </w:t>
      </w:r>
      <w:hyperlink w:anchor="_702f6qrut9q4">
        <w:proofErr w:type="spellStart"/>
        <w:r>
          <w:rPr>
            <w:color w:val="1155CC"/>
            <w:u w:val="single"/>
          </w:rPr>
          <w:t>user_id</w:t>
        </w:r>
        <w:proofErr w:type="spellEnd"/>
      </w:hyperlink>
      <w:r>
        <w:t xml:space="preserve"> of each user.  See Figure 5.12.1 for the logical flow of the function, and how each piece fits together.</w:t>
      </w:r>
    </w:p>
    <w:p w14:paraId="6EE8955A" w14:textId="77777777" w:rsidR="00001BF7" w:rsidRDefault="00115F48">
      <w:pPr>
        <w:pStyle w:val="Heading3"/>
        <w:spacing w:after="0" w:line="276" w:lineRule="auto"/>
        <w:ind w:left="0"/>
      </w:pPr>
      <w:bookmarkStart w:id="434" w:name="_e3a0uypwiz5e" w:colFirst="0" w:colLast="0"/>
      <w:bookmarkEnd w:id="434"/>
      <w:r>
        <w:lastRenderedPageBreak/>
        <w:t xml:space="preserve"> </w:t>
      </w:r>
      <w:r>
        <w:rPr>
          <w:noProof/>
        </w:rPr>
        <w:drawing>
          <wp:inline distT="114300" distB="114300" distL="114300" distR="114300" wp14:anchorId="3115497B" wp14:editId="18B0B878">
            <wp:extent cx="6858000" cy="7416800"/>
            <wp:effectExtent l="0" t="0" r="0" b="0"/>
            <wp:docPr id="4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4"/>
                    <a:srcRect/>
                    <a:stretch>
                      <a:fillRect/>
                    </a:stretch>
                  </pic:blipFill>
                  <pic:spPr>
                    <a:xfrm>
                      <a:off x="0" y="0"/>
                      <a:ext cx="6858000" cy="7416800"/>
                    </a:xfrm>
                    <a:prstGeom prst="rect">
                      <a:avLst/>
                    </a:prstGeom>
                    <a:ln/>
                  </pic:spPr>
                </pic:pic>
              </a:graphicData>
            </a:graphic>
          </wp:inline>
        </w:drawing>
      </w:r>
    </w:p>
    <w:p w14:paraId="6BB69D98" w14:textId="77777777" w:rsidR="00001BF7" w:rsidRDefault="00115F48">
      <w:pPr>
        <w:spacing w:after="0" w:line="276" w:lineRule="auto"/>
        <w:ind w:left="0"/>
        <w:jc w:val="center"/>
        <w:rPr>
          <w:sz w:val="26"/>
          <w:szCs w:val="26"/>
        </w:rPr>
      </w:pPr>
      <w:bookmarkStart w:id="435" w:name="cugbmysn8c7i" w:colFirst="0" w:colLast="0"/>
      <w:bookmarkEnd w:id="435"/>
      <w:r>
        <w:rPr>
          <w:i/>
          <w:color w:val="434343"/>
        </w:rPr>
        <w:t>Figure 5.12.1:  Flowchart depicting the logical flow of the Trail Reco</w:t>
      </w:r>
      <w:r>
        <w:rPr>
          <w:i/>
          <w:color w:val="434343"/>
        </w:rPr>
        <w:t>mmendation Algorithm</w:t>
      </w:r>
    </w:p>
    <w:p w14:paraId="57C8D2D1" w14:textId="77777777" w:rsidR="00001BF7" w:rsidRDefault="00001BF7">
      <w:pPr>
        <w:spacing w:after="0" w:line="276" w:lineRule="auto"/>
        <w:ind w:left="0"/>
        <w:rPr>
          <w:sz w:val="22"/>
          <w:szCs w:val="22"/>
        </w:rPr>
      </w:pPr>
    </w:p>
    <w:p w14:paraId="4E4C8CD8" w14:textId="77777777" w:rsidR="00001BF7" w:rsidRDefault="00115F48">
      <w:pPr>
        <w:pStyle w:val="Heading4"/>
        <w:spacing w:after="0"/>
        <w:ind w:left="1440"/>
      </w:pPr>
      <w:bookmarkStart w:id="436" w:name="_k7itc9fzw3jr" w:colFirst="0" w:colLast="0"/>
      <w:bookmarkEnd w:id="436"/>
      <w:r>
        <w:lastRenderedPageBreak/>
        <w:t>5.12.1.1 Rater Class</w:t>
      </w:r>
    </w:p>
    <w:p w14:paraId="69C40A0A" w14:textId="77777777" w:rsidR="00001BF7" w:rsidRDefault="00115F48">
      <w:pPr>
        <w:spacing w:after="0" w:line="276" w:lineRule="auto"/>
        <w:jc w:val="center"/>
        <w:rPr>
          <w:sz w:val="22"/>
          <w:szCs w:val="22"/>
        </w:rPr>
      </w:pPr>
      <w:r>
        <w:rPr>
          <w:noProof/>
          <w:sz w:val="22"/>
          <w:szCs w:val="22"/>
        </w:rPr>
        <w:drawing>
          <wp:inline distT="114300" distB="114300" distL="114300" distR="114300" wp14:anchorId="4EA1A3B1" wp14:editId="2A119DCF">
            <wp:extent cx="3586163" cy="1682296"/>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15"/>
                    <a:srcRect/>
                    <a:stretch>
                      <a:fillRect/>
                    </a:stretch>
                  </pic:blipFill>
                  <pic:spPr>
                    <a:xfrm>
                      <a:off x="0" y="0"/>
                      <a:ext cx="3586163" cy="1682296"/>
                    </a:xfrm>
                    <a:prstGeom prst="rect">
                      <a:avLst/>
                    </a:prstGeom>
                    <a:ln/>
                  </pic:spPr>
                </pic:pic>
              </a:graphicData>
            </a:graphic>
          </wp:inline>
        </w:drawing>
      </w:r>
    </w:p>
    <w:p w14:paraId="20C21E17" w14:textId="77777777" w:rsidR="00001BF7" w:rsidRDefault="00115F48">
      <w:pPr>
        <w:spacing w:after="0" w:line="276" w:lineRule="auto"/>
        <w:jc w:val="center"/>
      </w:pPr>
      <w:bookmarkStart w:id="437" w:name="kix.9kijbgoze8fq" w:colFirst="0" w:colLast="0"/>
      <w:bookmarkEnd w:id="437"/>
      <w:r>
        <w:rPr>
          <w:i/>
          <w:color w:val="434343"/>
        </w:rPr>
        <w:t>Figure 5.12.1.1: Diagram of the Rater class</w:t>
      </w:r>
    </w:p>
    <w:p w14:paraId="520926E1" w14:textId="77777777" w:rsidR="00001BF7" w:rsidRDefault="00001BF7">
      <w:pPr>
        <w:spacing w:after="0" w:line="276" w:lineRule="auto"/>
        <w:ind w:left="1440"/>
        <w:rPr>
          <w:sz w:val="22"/>
          <w:szCs w:val="22"/>
        </w:rPr>
      </w:pPr>
    </w:p>
    <w:p w14:paraId="44256D5D" w14:textId="77777777" w:rsidR="00001BF7" w:rsidRDefault="00115F48">
      <w:pPr>
        <w:pBdr>
          <w:top w:val="nil"/>
          <w:left w:val="nil"/>
          <w:bottom w:val="nil"/>
          <w:right w:val="nil"/>
          <w:between w:val="nil"/>
        </w:pBdr>
        <w:spacing w:after="0" w:line="276" w:lineRule="auto"/>
        <w:ind w:left="1440"/>
      </w:pPr>
      <w:r>
        <w:t>The Rater class’s sole purpose is to record a user’s actions as they occur.  These actions include liking and disliking trails, as well as the user physically hiking a trail.  Each type of action will be stored separately, and so different instances of the</w:t>
      </w:r>
      <w:r>
        <w:t xml:space="preserve"> class are needed.  This means that there will be 3 instances of the rater class: </w:t>
      </w:r>
      <w:proofErr w:type="spellStart"/>
      <w:r>
        <w:t>PreferenceTrailRater</w:t>
      </w:r>
      <w:proofErr w:type="spellEnd"/>
      <w:r>
        <w:t xml:space="preserve">, </w:t>
      </w:r>
      <w:proofErr w:type="spellStart"/>
      <w:r>
        <w:t>HikedTrailRater</w:t>
      </w:r>
      <w:proofErr w:type="spellEnd"/>
      <w:r>
        <w:t xml:space="preserve">, and </w:t>
      </w:r>
      <w:proofErr w:type="spellStart"/>
      <w:r>
        <w:t>EquipmentTrailRater</w:t>
      </w:r>
      <w:proofErr w:type="spellEnd"/>
      <w:r>
        <w:t xml:space="preserve"> (SRS </w:t>
      </w:r>
      <w:hyperlink r:id="rId416" w:anchor="bookmark=id.oe1py91ziutt">
        <w:r>
          <w:rPr>
            <w:color w:val="1155CC"/>
            <w:u w:val="single"/>
          </w:rPr>
          <w:t>3.2.7.1</w:t>
        </w:r>
      </w:hyperlink>
      <w:r>
        <w:t xml:space="preserve">, </w:t>
      </w:r>
      <w:hyperlink r:id="rId417" w:anchor="bookmark=id.h47g4i6w161v">
        <w:r>
          <w:rPr>
            <w:color w:val="1155CC"/>
            <w:u w:val="single"/>
          </w:rPr>
          <w:t>3.2.7.2</w:t>
        </w:r>
      </w:hyperlink>
      <w:r>
        <w:t xml:space="preserve">, and </w:t>
      </w:r>
      <w:hyperlink r:id="rId418" w:anchor="bookmark=id.ukapphpfg2a">
        <w:r>
          <w:rPr>
            <w:color w:val="1155CC"/>
            <w:u w:val="single"/>
          </w:rPr>
          <w:t>3.2.7.3</w:t>
        </w:r>
      </w:hyperlink>
      <w:r>
        <w:t xml:space="preserve"> respectively).</w:t>
      </w:r>
    </w:p>
    <w:p w14:paraId="6AE16AA4" w14:textId="77777777" w:rsidR="00001BF7" w:rsidRDefault="00001BF7">
      <w:pPr>
        <w:pBdr>
          <w:top w:val="nil"/>
          <w:left w:val="nil"/>
          <w:bottom w:val="nil"/>
          <w:right w:val="nil"/>
          <w:between w:val="nil"/>
        </w:pBdr>
        <w:spacing w:after="0" w:line="276" w:lineRule="auto"/>
        <w:ind w:left="1440"/>
      </w:pPr>
    </w:p>
    <w:p w14:paraId="64C4F7F5" w14:textId="77777777" w:rsidR="00001BF7" w:rsidRDefault="00115F48">
      <w:pPr>
        <w:pBdr>
          <w:top w:val="nil"/>
          <w:left w:val="nil"/>
          <w:bottom w:val="nil"/>
          <w:right w:val="nil"/>
          <w:between w:val="nil"/>
        </w:pBdr>
        <w:spacing w:after="0" w:line="276" w:lineRule="auto"/>
        <w:ind w:left="1440"/>
      </w:pPr>
      <w:r>
        <w:t xml:space="preserve">The functions of the rater class are simple.  When the user performs an action, the rater class calls the </w:t>
      </w:r>
      <w:proofErr w:type="gramStart"/>
      <w:r>
        <w:t>add(</w:t>
      </w:r>
      <w:proofErr w:type="gramEnd"/>
      <w:r>
        <w:t>) function to add it to the database. If the user undoes said</w:t>
      </w:r>
      <w:r>
        <w:t xml:space="preserve"> action within a set amount of time (a default of 10 seconds), the </w:t>
      </w:r>
      <w:proofErr w:type="gramStart"/>
      <w:r>
        <w:t>remove(</w:t>
      </w:r>
      <w:proofErr w:type="gramEnd"/>
      <w:r>
        <w:t xml:space="preserve">) function will then remove that action from the database.  The </w:t>
      </w:r>
      <w:proofErr w:type="spellStart"/>
      <w:proofErr w:type="gramStart"/>
      <w:r>
        <w:t>itemsByUser</w:t>
      </w:r>
      <w:proofErr w:type="spellEnd"/>
      <w:r>
        <w:t>(</w:t>
      </w:r>
      <w:proofErr w:type="gramEnd"/>
      <w:r>
        <w:t>) function accepts a user as an argument, and will return the array of actions performed by that user.</w:t>
      </w:r>
    </w:p>
    <w:p w14:paraId="73695EDF" w14:textId="77777777" w:rsidR="00001BF7" w:rsidRDefault="00001BF7">
      <w:pPr>
        <w:spacing w:after="0" w:line="276" w:lineRule="auto"/>
        <w:rPr>
          <w:sz w:val="22"/>
          <w:szCs w:val="22"/>
        </w:rPr>
      </w:pPr>
    </w:p>
    <w:p w14:paraId="2C698E4B" w14:textId="77777777" w:rsidR="00001BF7" w:rsidRDefault="00115F48">
      <w:pPr>
        <w:pStyle w:val="Heading4"/>
        <w:spacing w:after="0"/>
        <w:ind w:left="1440"/>
      </w:pPr>
      <w:bookmarkStart w:id="438" w:name="_e4aubqxobrle" w:colFirst="0" w:colLast="0"/>
      <w:bookmarkEnd w:id="438"/>
      <w:r>
        <w:t>5.</w:t>
      </w:r>
      <w:r>
        <w:t>12.1.2 Similar Class</w:t>
      </w:r>
    </w:p>
    <w:p w14:paraId="6884A1B2" w14:textId="77777777" w:rsidR="00001BF7" w:rsidRDefault="00115F48">
      <w:pPr>
        <w:spacing w:after="0" w:line="276" w:lineRule="auto"/>
        <w:jc w:val="center"/>
        <w:rPr>
          <w:sz w:val="22"/>
          <w:szCs w:val="22"/>
        </w:rPr>
      </w:pPr>
      <w:r>
        <w:rPr>
          <w:noProof/>
          <w:sz w:val="22"/>
          <w:szCs w:val="22"/>
        </w:rPr>
        <w:drawing>
          <wp:inline distT="114300" distB="114300" distL="114300" distR="114300" wp14:anchorId="00DFE63F" wp14:editId="28909C69">
            <wp:extent cx="3738563" cy="1377365"/>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19"/>
                    <a:srcRect/>
                    <a:stretch>
                      <a:fillRect/>
                    </a:stretch>
                  </pic:blipFill>
                  <pic:spPr>
                    <a:xfrm>
                      <a:off x="0" y="0"/>
                      <a:ext cx="3738563" cy="1377365"/>
                    </a:xfrm>
                    <a:prstGeom prst="rect">
                      <a:avLst/>
                    </a:prstGeom>
                    <a:ln/>
                  </pic:spPr>
                </pic:pic>
              </a:graphicData>
            </a:graphic>
          </wp:inline>
        </w:drawing>
      </w:r>
    </w:p>
    <w:p w14:paraId="433C0A52" w14:textId="77777777" w:rsidR="00001BF7" w:rsidRDefault="00115F48">
      <w:pPr>
        <w:spacing w:after="0" w:line="276" w:lineRule="auto"/>
        <w:jc w:val="center"/>
      </w:pPr>
      <w:bookmarkStart w:id="439" w:name="kix.3b9pyfxv9f5m" w:colFirst="0" w:colLast="0"/>
      <w:bookmarkEnd w:id="439"/>
      <w:r>
        <w:rPr>
          <w:i/>
          <w:color w:val="434343"/>
        </w:rPr>
        <w:t>Figure 5.12.1.2: Diagram of the Similar class</w:t>
      </w:r>
    </w:p>
    <w:p w14:paraId="7164D1C4" w14:textId="77777777" w:rsidR="00001BF7" w:rsidRDefault="00001BF7">
      <w:pPr>
        <w:spacing w:after="0" w:line="276" w:lineRule="auto"/>
        <w:ind w:left="1440"/>
        <w:rPr>
          <w:sz w:val="22"/>
          <w:szCs w:val="22"/>
        </w:rPr>
      </w:pPr>
    </w:p>
    <w:p w14:paraId="43D02E36" w14:textId="77777777" w:rsidR="00001BF7" w:rsidRDefault="00115F48">
      <w:pPr>
        <w:pBdr>
          <w:top w:val="nil"/>
          <w:left w:val="nil"/>
          <w:bottom w:val="nil"/>
          <w:right w:val="nil"/>
          <w:between w:val="nil"/>
        </w:pBdr>
        <w:spacing w:after="0" w:line="276" w:lineRule="auto"/>
        <w:ind w:left="1440"/>
      </w:pPr>
      <w:r>
        <w:t xml:space="preserve">The Similar class takes the actions that have been recorded by the rater instances and generates </w:t>
      </w:r>
      <w:hyperlink w:anchor="1t2qco2s1try">
        <w:r>
          <w:rPr>
            <w:color w:val="1155CC"/>
            <w:u w:val="single"/>
          </w:rPr>
          <w:t>similarity indexes</w:t>
        </w:r>
      </w:hyperlink>
      <w:r>
        <w:t xml:space="preserve"> from that data.  First, the </w:t>
      </w:r>
      <w:proofErr w:type="spellStart"/>
      <w:proofErr w:type="gramStart"/>
      <w:r>
        <w:t>byUser</w:t>
      </w:r>
      <w:proofErr w:type="spellEnd"/>
      <w:r>
        <w:t>(</w:t>
      </w:r>
      <w:proofErr w:type="gramEnd"/>
      <w:r>
        <w:t xml:space="preserve">) function is called, and a user is passed in. The Similar class then </w:t>
      </w:r>
      <w:r>
        <w:t xml:space="preserve">scans the database and compares the user’s actions to </w:t>
      </w:r>
      <w:proofErr w:type="gramStart"/>
      <w:r>
        <w:t>others, and</w:t>
      </w:r>
      <w:proofErr w:type="gramEnd"/>
      <w:r>
        <w:t xml:space="preserve"> generates a list of similar users.  Users with a similarity score of .85 or higher are stored as similar users without question.  If no users with a score </w:t>
      </w:r>
      <w:r>
        <w:lastRenderedPageBreak/>
        <w:t>of .85 or higher are found, then us</w:t>
      </w:r>
      <w:r>
        <w:t>ers with a score of .60 may be used instead.  The selected users are then stored in the similarity array by their user id and their similarity score.</w:t>
      </w:r>
    </w:p>
    <w:p w14:paraId="24899793" w14:textId="77777777" w:rsidR="00001BF7" w:rsidRDefault="00001BF7">
      <w:pPr>
        <w:pBdr>
          <w:top w:val="nil"/>
          <w:left w:val="nil"/>
          <w:bottom w:val="nil"/>
          <w:right w:val="nil"/>
          <w:between w:val="nil"/>
        </w:pBdr>
        <w:spacing w:after="0" w:line="276" w:lineRule="auto"/>
        <w:ind w:left="1440"/>
      </w:pPr>
    </w:p>
    <w:p w14:paraId="4D88A098" w14:textId="77777777" w:rsidR="00001BF7" w:rsidRDefault="00115F48">
      <w:pPr>
        <w:pBdr>
          <w:top w:val="nil"/>
          <w:left w:val="nil"/>
          <w:bottom w:val="nil"/>
          <w:right w:val="nil"/>
          <w:between w:val="nil"/>
        </w:pBdr>
        <w:spacing w:after="0" w:line="276" w:lineRule="auto"/>
        <w:ind w:left="1440"/>
        <w:rPr>
          <w:sz w:val="22"/>
          <w:szCs w:val="22"/>
        </w:rPr>
      </w:pPr>
      <w:r>
        <w:t>The Similar class does not use any of this data, it simply generates and stores it for other classes to u</w:t>
      </w:r>
      <w:r>
        <w:t>se.</w:t>
      </w:r>
    </w:p>
    <w:p w14:paraId="0D85B7EC" w14:textId="77777777" w:rsidR="00001BF7" w:rsidRDefault="00001BF7">
      <w:pPr>
        <w:spacing w:after="0" w:line="276" w:lineRule="auto"/>
        <w:ind w:left="0"/>
        <w:rPr>
          <w:sz w:val="22"/>
          <w:szCs w:val="22"/>
        </w:rPr>
      </w:pPr>
    </w:p>
    <w:p w14:paraId="5DED7DE6" w14:textId="77777777" w:rsidR="00001BF7" w:rsidRDefault="00115F48">
      <w:pPr>
        <w:pStyle w:val="Heading5"/>
        <w:spacing w:after="0"/>
        <w:ind w:left="1440" w:firstLine="720"/>
      </w:pPr>
      <w:bookmarkStart w:id="440" w:name="_386y63w1k6es" w:colFirst="0" w:colLast="0"/>
      <w:bookmarkEnd w:id="440"/>
      <w:r>
        <w:t xml:space="preserve">5.12.1.2.1 </w:t>
      </w:r>
      <w:proofErr w:type="spellStart"/>
      <w:r>
        <w:t>byUser</w:t>
      </w:r>
      <w:proofErr w:type="spellEnd"/>
      <w:r>
        <w:t xml:space="preserve"> Function</w:t>
      </w:r>
    </w:p>
    <w:p w14:paraId="7B03BDFD" w14:textId="77777777" w:rsidR="00001BF7" w:rsidRDefault="00001BF7">
      <w:pPr>
        <w:spacing w:after="0" w:line="276" w:lineRule="auto"/>
        <w:ind w:left="0"/>
        <w:rPr>
          <w:sz w:val="22"/>
          <w:szCs w:val="22"/>
        </w:rPr>
      </w:pPr>
    </w:p>
    <w:tbl>
      <w:tblPr>
        <w:tblStyle w:val="afffffffb"/>
        <w:tblW w:w="1080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10800"/>
      </w:tblGrid>
      <w:tr w:rsidR="00001BF7" w14:paraId="0B42EDE6" w14:textId="77777777">
        <w:tc>
          <w:tcPr>
            <w:tcW w:w="10800" w:type="dxa"/>
            <w:shd w:val="clear" w:color="auto" w:fill="auto"/>
            <w:tcMar>
              <w:top w:w="100" w:type="dxa"/>
              <w:left w:w="100" w:type="dxa"/>
              <w:bottom w:w="100" w:type="dxa"/>
              <w:right w:w="100" w:type="dxa"/>
            </w:tcMar>
          </w:tcPr>
          <w:p w14:paraId="599C8028"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color w:val="0000FF"/>
                <w:sz w:val="21"/>
                <w:szCs w:val="21"/>
              </w:rPr>
              <w:t>function</w:t>
            </w:r>
            <w:r>
              <w:rPr>
                <w:rFonts w:ascii="Consolas" w:eastAsia="Consolas" w:hAnsi="Consolas" w:cs="Consolas"/>
                <w:sz w:val="21"/>
                <w:szCs w:val="21"/>
              </w:rPr>
              <w:t xml:space="preserve"> </w:t>
            </w:r>
            <w:proofErr w:type="spellStart"/>
            <w:r>
              <w:rPr>
                <w:rFonts w:ascii="Consolas" w:eastAsia="Consolas" w:hAnsi="Consolas" w:cs="Consolas"/>
                <w:color w:val="795E26"/>
                <w:sz w:val="21"/>
                <w:szCs w:val="21"/>
              </w:rPr>
              <w:t>byUser</w:t>
            </w:r>
            <w:proofErr w:type="spellEnd"/>
            <w:r>
              <w:rPr>
                <w:rFonts w:ascii="Consolas" w:eastAsia="Consolas" w:hAnsi="Consolas" w:cs="Consolas"/>
                <w:sz w:val="21"/>
                <w:szCs w:val="21"/>
              </w:rPr>
              <w:t>(</w:t>
            </w:r>
            <w:r>
              <w:rPr>
                <w:rFonts w:ascii="Consolas" w:eastAsia="Consolas" w:hAnsi="Consolas" w:cs="Consolas"/>
                <w:color w:val="001080"/>
                <w:sz w:val="21"/>
                <w:szCs w:val="21"/>
              </w:rPr>
              <w:t>user</w:t>
            </w:r>
            <w:r>
              <w:rPr>
                <w:rFonts w:ascii="Consolas" w:eastAsia="Consolas" w:hAnsi="Consolas" w:cs="Consolas"/>
                <w:sz w:val="21"/>
                <w:szCs w:val="21"/>
              </w:rPr>
              <w:t xml:space="preserve">) </w:t>
            </w:r>
          </w:p>
          <w:p w14:paraId="63ED5213"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w:t>
            </w:r>
          </w:p>
          <w:p w14:paraId="2272910D"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Create</w:t>
            </w:r>
            <w:r>
              <w:rPr>
                <w:rFonts w:ascii="Consolas" w:eastAsia="Consolas" w:hAnsi="Consolas" w:cs="Consolas"/>
                <w:sz w:val="21"/>
                <w:szCs w:val="21"/>
              </w:rPr>
              <w:t xml:space="preserve"> </w:t>
            </w:r>
            <w:r>
              <w:rPr>
                <w:rFonts w:ascii="Consolas" w:eastAsia="Consolas" w:hAnsi="Consolas" w:cs="Consolas"/>
                <w:color w:val="001080"/>
                <w:sz w:val="21"/>
                <w:szCs w:val="21"/>
              </w:rPr>
              <w:t>an</w:t>
            </w:r>
            <w:r>
              <w:rPr>
                <w:rFonts w:ascii="Consolas" w:eastAsia="Consolas" w:hAnsi="Consolas" w:cs="Consolas"/>
                <w:sz w:val="21"/>
                <w:szCs w:val="21"/>
              </w:rPr>
              <w:t xml:space="preserve"> </w:t>
            </w:r>
            <w:r>
              <w:rPr>
                <w:rFonts w:ascii="Consolas" w:eastAsia="Consolas" w:hAnsi="Consolas" w:cs="Consolas"/>
                <w:color w:val="001080"/>
                <w:sz w:val="21"/>
                <w:szCs w:val="21"/>
              </w:rPr>
              <w:t>array</w:t>
            </w:r>
            <w:r>
              <w:rPr>
                <w:rFonts w:ascii="Consolas" w:eastAsia="Consolas" w:hAnsi="Consolas" w:cs="Consolas"/>
                <w:sz w:val="21"/>
                <w:szCs w:val="21"/>
              </w:rPr>
              <w:t xml:space="preserve"> </w:t>
            </w:r>
            <w:r>
              <w:rPr>
                <w:rFonts w:ascii="Consolas" w:eastAsia="Consolas" w:hAnsi="Consolas" w:cs="Consolas"/>
                <w:color w:val="001080"/>
                <w:sz w:val="21"/>
                <w:szCs w:val="21"/>
              </w:rPr>
              <w:t>that</w:t>
            </w:r>
            <w:r>
              <w:rPr>
                <w:rFonts w:ascii="Consolas" w:eastAsia="Consolas" w:hAnsi="Consolas" w:cs="Consolas"/>
                <w:sz w:val="21"/>
                <w:szCs w:val="21"/>
              </w:rPr>
              <w:t xml:space="preserve"> </w:t>
            </w:r>
            <w:r>
              <w:rPr>
                <w:rFonts w:ascii="Consolas" w:eastAsia="Consolas" w:hAnsi="Consolas" w:cs="Consolas"/>
                <w:color w:val="001080"/>
                <w:sz w:val="21"/>
                <w:szCs w:val="21"/>
              </w:rPr>
              <w:t>stores</w:t>
            </w:r>
            <w:r>
              <w:rPr>
                <w:rFonts w:ascii="Consolas" w:eastAsia="Consolas" w:hAnsi="Consolas" w:cs="Consolas"/>
                <w:sz w:val="21"/>
                <w:szCs w:val="21"/>
              </w:rPr>
              <w:t xml:space="preserve"> </w:t>
            </w:r>
            <w:r>
              <w:rPr>
                <w:rFonts w:ascii="Consolas" w:eastAsia="Consolas" w:hAnsi="Consolas" w:cs="Consolas"/>
                <w:color w:val="001080"/>
                <w:sz w:val="21"/>
                <w:szCs w:val="21"/>
              </w:rPr>
              <w:t>pairs</w:t>
            </w:r>
            <w:r>
              <w:rPr>
                <w:rFonts w:ascii="Consolas" w:eastAsia="Consolas" w:hAnsi="Consolas" w:cs="Consolas"/>
                <w:sz w:val="21"/>
                <w:szCs w:val="21"/>
              </w:rPr>
              <w:t xml:space="preserve">, </w:t>
            </w:r>
            <w:r>
              <w:rPr>
                <w:rFonts w:ascii="Consolas" w:eastAsia="Consolas" w:hAnsi="Consolas" w:cs="Consolas"/>
                <w:color w:val="001080"/>
                <w:sz w:val="21"/>
                <w:szCs w:val="21"/>
              </w:rPr>
              <w:t>of</w:t>
            </w:r>
            <w:r>
              <w:rPr>
                <w:rFonts w:ascii="Consolas" w:eastAsia="Consolas" w:hAnsi="Consolas" w:cs="Consolas"/>
                <w:sz w:val="21"/>
                <w:szCs w:val="21"/>
              </w:rPr>
              <w:t xml:space="preserve"> </w:t>
            </w:r>
            <w:r>
              <w:rPr>
                <w:rFonts w:ascii="Consolas" w:eastAsia="Consolas" w:hAnsi="Consolas" w:cs="Consolas"/>
                <w:color w:val="001080"/>
                <w:sz w:val="21"/>
                <w:szCs w:val="21"/>
              </w:rPr>
              <w:t>type</w:t>
            </w:r>
            <w:r>
              <w:rPr>
                <w:rFonts w:ascii="Consolas" w:eastAsia="Consolas" w:hAnsi="Consolas" w:cs="Consolas"/>
                <w:sz w:val="21"/>
                <w:szCs w:val="21"/>
              </w:rPr>
              <w:t xml:space="preserve"> </w:t>
            </w:r>
            <w:r>
              <w:rPr>
                <w:rFonts w:ascii="Consolas" w:eastAsia="Consolas" w:hAnsi="Consolas" w:cs="Consolas"/>
                <w:color w:val="001080"/>
                <w:sz w:val="21"/>
                <w:szCs w:val="21"/>
              </w:rPr>
              <w:t>User</w:t>
            </w:r>
            <w:r>
              <w:rPr>
                <w:rFonts w:ascii="Consolas" w:eastAsia="Consolas" w:hAnsi="Consolas" w:cs="Consolas"/>
                <w:sz w:val="21"/>
                <w:szCs w:val="21"/>
              </w:rPr>
              <w:t xml:space="preserve"> and </w:t>
            </w:r>
            <w:r>
              <w:rPr>
                <w:rFonts w:ascii="Consolas" w:eastAsia="Consolas" w:hAnsi="Consolas" w:cs="Consolas"/>
                <w:color w:val="001080"/>
                <w:sz w:val="21"/>
                <w:szCs w:val="21"/>
              </w:rPr>
              <w:t>type</w:t>
            </w:r>
            <w:r>
              <w:rPr>
                <w:rFonts w:ascii="Consolas" w:eastAsia="Consolas" w:hAnsi="Consolas" w:cs="Consolas"/>
                <w:sz w:val="21"/>
                <w:szCs w:val="21"/>
              </w:rPr>
              <w:t xml:space="preserve"> </w:t>
            </w:r>
            <w:r>
              <w:rPr>
                <w:rFonts w:ascii="Consolas" w:eastAsia="Consolas" w:hAnsi="Consolas" w:cs="Consolas"/>
                <w:color w:val="001080"/>
                <w:sz w:val="21"/>
                <w:szCs w:val="21"/>
              </w:rPr>
              <w:t>Float</w:t>
            </w:r>
          </w:p>
          <w:p w14:paraId="203353A6"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6C1CDC6C"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Get</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user</w:t>
            </w:r>
            <w:r>
              <w:rPr>
                <w:rFonts w:ascii="Consolas" w:eastAsia="Consolas" w:hAnsi="Consolas" w:cs="Consolas"/>
                <w:sz w:val="21"/>
                <w:szCs w:val="21"/>
              </w:rPr>
              <w:t>'</w:t>
            </w:r>
            <w:r>
              <w:rPr>
                <w:rFonts w:ascii="Consolas" w:eastAsia="Consolas" w:hAnsi="Consolas" w:cs="Consolas"/>
                <w:color w:val="001080"/>
                <w:sz w:val="21"/>
                <w:szCs w:val="21"/>
              </w:rPr>
              <w:t>s</w:t>
            </w:r>
            <w:r>
              <w:rPr>
                <w:rFonts w:ascii="Consolas" w:eastAsia="Consolas" w:hAnsi="Consolas" w:cs="Consolas"/>
                <w:sz w:val="21"/>
                <w:szCs w:val="21"/>
              </w:rPr>
              <w:t xml:space="preserve"> </w:t>
            </w:r>
            <w:r>
              <w:rPr>
                <w:rFonts w:ascii="Consolas" w:eastAsia="Consolas" w:hAnsi="Consolas" w:cs="Consolas"/>
                <w:color w:val="001080"/>
                <w:sz w:val="21"/>
                <w:szCs w:val="21"/>
              </w:rPr>
              <w:t>liked</w:t>
            </w:r>
            <w:r>
              <w:rPr>
                <w:rFonts w:ascii="Consolas" w:eastAsia="Consolas" w:hAnsi="Consolas" w:cs="Consolas"/>
                <w:sz w:val="21"/>
                <w:szCs w:val="21"/>
              </w:rPr>
              <w:t xml:space="preserve"> </w:t>
            </w:r>
            <w:r>
              <w:rPr>
                <w:rFonts w:ascii="Consolas" w:eastAsia="Consolas" w:hAnsi="Consolas" w:cs="Consolas"/>
                <w:color w:val="001080"/>
                <w:sz w:val="21"/>
                <w:szCs w:val="21"/>
              </w:rPr>
              <w:t>trails</w:t>
            </w:r>
            <w:r>
              <w:rPr>
                <w:rFonts w:ascii="Consolas" w:eastAsia="Consolas" w:hAnsi="Consolas" w:cs="Consolas"/>
                <w:sz w:val="21"/>
                <w:szCs w:val="21"/>
              </w:rPr>
              <w:t xml:space="preserve">, </w:t>
            </w:r>
            <w:r>
              <w:rPr>
                <w:rFonts w:ascii="Consolas" w:eastAsia="Consolas" w:hAnsi="Consolas" w:cs="Consolas"/>
                <w:color w:val="001080"/>
                <w:sz w:val="21"/>
                <w:szCs w:val="21"/>
              </w:rPr>
              <w:t>hiked</w:t>
            </w:r>
            <w:r>
              <w:rPr>
                <w:rFonts w:ascii="Consolas" w:eastAsia="Consolas" w:hAnsi="Consolas" w:cs="Consolas"/>
                <w:sz w:val="21"/>
                <w:szCs w:val="21"/>
              </w:rPr>
              <w:t xml:space="preserve"> </w:t>
            </w:r>
            <w:r>
              <w:rPr>
                <w:rFonts w:ascii="Consolas" w:eastAsia="Consolas" w:hAnsi="Consolas" w:cs="Consolas"/>
                <w:color w:val="001080"/>
                <w:sz w:val="21"/>
                <w:szCs w:val="21"/>
              </w:rPr>
              <w:t>trails</w:t>
            </w:r>
            <w:r>
              <w:rPr>
                <w:rFonts w:ascii="Consolas" w:eastAsia="Consolas" w:hAnsi="Consolas" w:cs="Consolas"/>
                <w:sz w:val="21"/>
                <w:szCs w:val="21"/>
              </w:rPr>
              <w:t xml:space="preserve">, and </w:t>
            </w:r>
            <w:r>
              <w:rPr>
                <w:rFonts w:ascii="Consolas" w:eastAsia="Consolas" w:hAnsi="Consolas" w:cs="Consolas"/>
                <w:color w:val="001080"/>
                <w:sz w:val="21"/>
                <w:szCs w:val="21"/>
              </w:rPr>
              <w:t>equipment</w:t>
            </w:r>
          </w:p>
          <w:p w14:paraId="2A410243"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 xml:space="preserve">    </w:t>
            </w:r>
          </w:p>
          <w:p w14:paraId="1B0094E4"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Find</w:t>
            </w:r>
            <w:r>
              <w:rPr>
                <w:rFonts w:ascii="Consolas" w:eastAsia="Consolas" w:hAnsi="Consolas" w:cs="Consolas"/>
                <w:sz w:val="21"/>
                <w:szCs w:val="21"/>
              </w:rPr>
              <w:t xml:space="preserve"> </w:t>
            </w:r>
            <w:r>
              <w:rPr>
                <w:rFonts w:ascii="Consolas" w:eastAsia="Consolas" w:hAnsi="Consolas" w:cs="Consolas"/>
                <w:color w:val="001080"/>
                <w:sz w:val="21"/>
                <w:szCs w:val="21"/>
              </w:rPr>
              <w:t>others</w:t>
            </w:r>
            <w:r>
              <w:rPr>
                <w:rFonts w:ascii="Consolas" w:eastAsia="Consolas" w:hAnsi="Consolas" w:cs="Consolas"/>
                <w:sz w:val="21"/>
                <w:szCs w:val="21"/>
              </w:rPr>
              <w:t xml:space="preserve"> </w:t>
            </w:r>
            <w:r>
              <w:rPr>
                <w:rFonts w:ascii="Consolas" w:eastAsia="Consolas" w:hAnsi="Consolas" w:cs="Consolas"/>
                <w:color w:val="001080"/>
                <w:sz w:val="21"/>
                <w:szCs w:val="21"/>
              </w:rPr>
              <w:t>who</w:t>
            </w:r>
            <w:r>
              <w:rPr>
                <w:rFonts w:ascii="Consolas" w:eastAsia="Consolas" w:hAnsi="Consolas" w:cs="Consolas"/>
                <w:sz w:val="21"/>
                <w:szCs w:val="21"/>
              </w:rPr>
              <w:t xml:space="preserve"> </w:t>
            </w:r>
            <w:r>
              <w:rPr>
                <w:rFonts w:ascii="Consolas" w:eastAsia="Consolas" w:hAnsi="Consolas" w:cs="Consolas"/>
                <w:color w:val="001080"/>
                <w:sz w:val="21"/>
                <w:szCs w:val="21"/>
              </w:rPr>
              <w:t>have</w:t>
            </w:r>
            <w:r>
              <w:rPr>
                <w:rFonts w:ascii="Consolas" w:eastAsia="Consolas" w:hAnsi="Consolas" w:cs="Consolas"/>
                <w:sz w:val="21"/>
                <w:szCs w:val="21"/>
              </w:rPr>
              <w:t xml:space="preserve"> </w:t>
            </w:r>
            <w:r>
              <w:rPr>
                <w:rFonts w:ascii="Consolas" w:eastAsia="Consolas" w:hAnsi="Consolas" w:cs="Consolas"/>
                <w:color w:val="001080"/>
                <w:sz w:val="21"/>
                <w:szCs w:val="21"/>
              </w:rPr>
              <w:t>liked</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same</w:t>
            </w:r>
            <w:r>
              <w:rPr>
                <w:rFonts w:ascii="Consolas" w:eastAsia="Consolas" w:hAnsi="Consolas" w:cs="Consolas"/>
                <w:sz w:val="21"/>
                <w:szCs w:val="21"/>
              </w:rPr>
              <w:t xml:space="preserve"> </w:t>
            </w:r>
            <w:r>
              <w:rPr>
                <w:rFonts w:ascii="Consolas" w:eastAsia="Consolas" w:hAnsi="Consolas" w:cs="Consolas"/>
                <w:color w:val="001080"/>
                <w:sz w:val="21"/>
                <w:szCs w:val="21"/>
              </w:rPr>
              <w:t>trails</w:t>
            </w:r>
            <w:r>
              <w:rPr>
                <w:rFonts w:ascii="Consolas" w:eastAsia="Consolas" w:hAnsi="Consolas" w:cs="Consolas"/>
                <w:sz w:val="21"/>
                <w:szCs w:val="21"/>
              </w:rPr>
              <w:t xml:space="preserve">, </w:t>
            </w:r>
            <w:r>
              <w:rPr>
                <w:rFonts w:ascii="Consolas" w:eastAsia="Consolas" w:hAnsi="Consolas" w:cs="Consolas"/>
                <w:color w:val="001080"/>
                <w:sz w:val="21"/>
                <w:szCs w:val="21"/>
              </w:rPr>
              <w:t>hiked</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same</w:t>
            </w:r>
            <w:r>
              <w:rPr>
                <w:rFonts w:ascii="Consolas" w:eastAsia="Consolas" w:hAnsi="Consolas" w:cs="Consolas"/>
                <w:sz w:val="21"/>
                <w:szCs w:val="21"/>
              </w:rPr>
              <w:t xml:space="preserve"> </w:t>
            </w:r>
            <w:r>
              <w:rPr>
                <w:rFonts w:ascii="Consolas" w:eastAsia="Consolas" w:hAnsi="Consolas" w:cs="Consolas"/>
                <w:color w:val="001080"/>
                <w:sz w:val="21"/>
                <w:szCs w:val="21"/>
              </w:rPr>
              <w:t>trails</w:t>
            </w:r>
            <w:r>
              <w:rPr>
                <w:rFonts w:ascii="Consolas" w:eastAsia="Consolas" w:hAnsi="Consolas" w:cs="Consolas"/>
                <w:sz w:val="21"/>
                <w:szCs w:val="21"/>
              </w:rPr>
              <w:t xml:space="preserve">, and </w:t>
            </w:r>
            <w:proofErr w:type="gramStart"/>
            <w:r>
              <w:rPr>
                <w:rFonts w:ascii="Consolas" w:eastAsia="Consolas" w:hAnsi="Consolas" w:cs="Consolas"/>
                <w:color w:val="001080"/>
                <w:sz w:val="21"/>
                <w:szCs w:val="21"/>
              </w:rPr>
              <w:t>own</w:t>
            </w:r>
            <w:proofErr w:type="gramEnd"/>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same</w:t>
            </w:r>
            <w:r>
              <w:rPr>
                <w:rFonts w:ascii="Consolas" w:eastAsia="Consolas" w:hAnsi="Consolas" w:cs="Consolas"/>
                <w:sz w:val="21"/>
                <w:szCs w:val="21"/>
              </w:rPr>
              <w:t xml:space="preserve"> </w:t>
            </w:r>
            <w:r>
              <w:rPr>
                <w:rFonts w:ascii="Consolas" w:eastAsia="Consolas" w:hAnsi="Consolas" w:cs="Consolas"/>
                <w:color w:val="001080"/>
                <w:sz w:val="21"/>
                <w:szCs w:val="21"/>
              </w:rPr>
              <w:t>equipment</w:t>
            </w:r>
          </w:p>
          <w:p w14:paraId="005CAC6C"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 xml:space="preserve">    </w:t>
            </w:r>
          </w:p>
          <w:p w14:paraId="7E4F6A8C"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Calculate</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similarity</w:t>
            </w:r>
            <w:r>
              <w:rPr>
                <w:rFonts w:ascii="Consolas" w:eastAsia="Consolas" w:hAnsi="Consolas" w:cs="Consolas"/>
                <w:sz w:val="21"/>
                <w:szCs w:val="21"/>
              </w:rPr>
              <w:t xml:space="preserve"> </w:t>
            </w:r>
            <w:r>
              <w:rPr>
                <w:rFonts w:ascii="Consolas" w:eastAsia="Consolas" w:hAnsi="Consolas" w:cs="Consolas"/>
                <w:color w:val="001080"/>
                <w:sz w:val="21"/>
                <w:szCs w:val="21"/>
              </w:rPr>
              <w:t>index</w:t>
            </w:r>
            <w:r>
              <w:rPr>
                <w:rFonts w:ascii="Consolas" w:eastAsia="Consolas" w:hAnsi="Consolas" w:cs="Consolas"/>
                <w:sz w:val="21"/>
                <w:szCs w:val="21"/>
              </w:rPr>
              <w:t xml:space="preserve"> </w:t>
            </w:r>
            <w:r>
              <w:rPr>
                <w:rFonts w:ascii="Consolas" w:eastAsia="Consolas" w:hAnsi="Consolas" w:cs="Consolas"/>
                <w:color w:val="001080"/>
                <w:sz w:val="21"/>
                <w:szCs w:val="21"/>
              </w:rPr>
              <w:t>of</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others</w:t>
            </w:r>
            <w:r>
              <w:rPr>
                <w:rFonts w:ascii="Consolas" w:eastAsia="Consolas" w:hAnsi="Consolas" w:cs="Consolas"/>
                <w:sz w:val="21"/>
                <w:szCs w:val="21"/>
              </w:rPr>
              <w:t xml:space="preserve"> </w:t>
            </w:r>
            <w:r>
              <w:rPr>
                <w:rFonts w:ascii="Consolas" w:eastAsia="Consolas" w:hAnsi="Consolas" w:cs="Consolas"/>
                <w:color w:val="001080"/>
                <w:sz w:val="21"/>
                <w:szCs w:val="21"/>
              </w:rPr>
              <w:t>found</w:t>
            </w:r>
            <w:r>
              <w:rPr>
                <w:rFonts w:ascii="Consolas" w:eastAsia="Consolas" w:hAnsi="Consolas" w:cs="Consolas"/>
                <w:sz w:val="21"/>
                <w:szCs w:val="21"/>
              </w:rPr>
              <w:t xml:space="preserve"> in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previous</w:t>
            </w:r>
            <w:r>
              <w:rPr>
                <w:rFonts w:ascii="Consolas" w:eastAsia="Consolas" w:hAnsi="Consolas" w:cs="Consolas"/>
                <w:sz w:val="21"/>
                <w:szCs w:val="21"/>
              </w:rPr>
              <w:t xml:space="preserve"> </w:t>
            </w:r>
            <w:r>
              <w:rPr>
                <w:rFonts w:ascii="Consolas" w:eastAsia="Consolas" w:hAnsi="Consolas" w:cs="Consolas"/>
                <w:color w:val="001080"/>
                <w:sz w:val="21"/>
                <w:szCs w:val="21"/>
              </w:rPr>
              <w:t>step</w:t>
            </w:r>
          </w:p>
          <w:p w14:paraId="47B7695B"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 xml:space="preserve">    </w:t>
            </w:r>
          </w:p>
          <w:p w14:paraId="6251B0E2"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Store</w:t>
            </w:r>
            <w:r>
              <w:rPr>
                <w:rFonts w:ascii="Consolas" w:eastAsia="Consolas" w:hAnsi="Consolas" w:cs="Consolas"/>
                <w:sz w:val="21"/>
                <w:szCs w:val="21"/>
              </w:rPr>
              <w:t xml:space="preserve"> </w:t>
            </w:r>
            <w:r>
              <w:rPr>
                <w:rFonts w:ascii="Consolas" w:eastAsia="Consolas" w:hAnsi="Consolas" w:cs="Consolas"/>
                <w:color w:val="001080"/>
                <w:sz w:val="21"/>
                <w:szCs w:val="21"/>
              </w:rPr>
              <w:t>anyone</w:t>
            </w:r>
            <w:r>
              <w:rPr>
                <w:rFonts w:ascii="Consolas" w:eastAsia="Consolas" w:hAnsi="Consolas" w:cs="Consolas"/>
                <w:sz w:val="21"/>
                <w:szCs w:val="21"/>
              </w:rPr>
              <w:t xml:space="preserve"> </w:t>
            </w:r>
            <w:r>
              <w:rPr>
                <w:rFonts w:ascii="Consolas" w:eastAsia="Consolas" w:hAnsi="Consolas" w:cs="Consolas"/>
                <w:color w:val="001080"/>
                <w:sz w:val="21"/>
                <w:szCs w:val="21"/>
              </w:rPr>
              <w:t>with</w:t>
            </w:r>
            <w:r>
              <w:rPr>
                <w:rFonts w:ascii="Consolas" w:eastAsia="Consolas" w:hAnsi="Consolas" w:cs="Consolas"/>
                <w:sz w:val="21"/>
                <w:szCs w:val="21"/>
              </w:rPr>
              <w:t xml:space="preserve"> </w:t>
            </w:r>
            <w:r>
              <w:rPr>
                <w:rFonts w:ascii="Consolas" w:eastAsia="Consolas" w:hAnsi="Consolas" w:cs="Consolas"/>
                <w:color w:val="001080"/>
                <w:sz w:val="21"/>
                <w:szCs w:val="21"/>
              </w:rPr>
              <w:t>a</w:t>
            </w:r>
            <w:r>
              <w:rPr>
                <w:rFonts w:ascii="Consolas" w:eastAsia="Consolas" w:hAnsi="Consolas" w:cs="Consolas"/>
                <w:sz w:val="21"/>
                <w:szCs w:val="21"/>
              </w:rPr>
              <w:t xml:space="preserve"> </w:t>
            </w:r>
            <w:r>
              <w:rPr>
                <w:rFonts w:ascii="Consolas" w:eastAsia="Consolas" w:hAnsi="Consolas" w:cs="Consolas"/>
                <w:color w:val="001080"/>
                <w:sz w:val="21"/>
                <w:szCs w:val="21"/>
              </w:rPr>
              <w:t>similarity</w:t>
            </w:r>
            <w:r>
              <w:rPr>
                <w:rFonts w:ascii="Consolas" w:eastAsia="Consolas" w:hAnsi="Consolas" w:cs="Consolas"/>
                <w:sz w:val="21"/>
                <w:szCs w:val="21"/>
              </w:rPr>
              <w:t xml:space="preserve"> </w:t>
            </w:r>
            <w:r>
              <w:rPr>
                <w:rFonts w:ascii="Consolas" w:eastAsia="Consolas" w:hAnsi="Consolas" w:cs="Consolas"/>
                <w:color w:val="001080"/>
                <w:sz w:val="21"/>
                <w:szCs w:val="21"/>
              </w:rPr>
              <w:t>index</w:t>
            </w:r>
            <w:r>
              <w:rPr>
                <w:rFonts w:ascii="Consolas" w:eastAsia="Consolas" w:hAnsi="Consolas" w:cs="Consolas"/>
                <w:sz w:val="21"/>
                <w:szCs w:val="21"/>
              </w:rPr>
              <w:t xml:space="preserve"> &gt;= .</w:t>
            </w:r>
            <w:r>
              <w:rPr>
                <w:rFonts w:ascii="Consolas" w:eastAsia="Consolas" w:hAnsi="Consolas" w:cs="Consolas"/>
                <w:color w:val="098658"/>
                <w:sz w:val="21"/>
                <w:szCs w:val="21"/>
              </w:rPr>
              <w:t>85</w:t>
            </w:r>
            <w:r>
              <w:rPr>
                <w:rFonts w:ascii="Consolas" w:eastAsia="Consolas" w:hAnsi="Consolas" w:cs="Consolas"/>
                <w:sz w:val="21"/>
                <w:szCs w:val="21"/>
              </w:rPr>
              <w:t xml:space="preserve"> in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array</w:t>
            </w:r>
          </w:p>
          <w:p w14:paraId="72FBAC5C"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 xml:space="preserve">    </w:t>
            </w:r>
          </w:p>
          <w:p w14:paraId="3C103298"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AF00DB"/>
                <w:sz w:val="21"/>
                <w:szCs w:val="21"/>
              </w:rPr>
              <w:t>If</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array</w:t>
            </w:r>
            <w:r>
              <w:rPr>
                <w:rFonts w:ascii="Consolas" w:eastAsia="Consolas" w:hAnsi="Consolas" w:cs="Consolas"/>
                <w:sz w:val="21"/>
                <w:szCs w:val="21"/>
              </w:rPr>
              <w:t xml:space="preserve"> </w:t>
            </w:r>
            <w:r>
              <w:rPr>
                <w:rFonts w:ascii="Consolas" w:eastAsia="Consolas" w:hAnsi="Consolas" w:cs="Consolas"/>
                <w:color w:val="001080"/>
                <w:sz w:val="21"/>
                <w:szCs w:val="21"/>
              </w:rPr>
              <w:t>is</w:t>
            </w:r>
            <w:r>
              <w:rPr>
                <w:rFonts w:ascii="Consolas" w:eastAsia="Consolas" w:hAnsi="Consolas" w:cs="Consolas"/>
                <w:sz w:val="21"/>
                <w:szCs w:val="21"/>
              </w:rPr>
              <w:t xml:space="preserve"> </w:t>
            </w:r>
            <w:r>
              <w:rPr>
                <w:rFonts w:ascii="Consolas" w:eastAsia="Consolas" w:hAnsi="Consolas" w:cs="Consolas"/>
                <w:color w:val="001080"/>
                <w:sz w:val="21"/>
                <w:szCs w:val="21"/>
              </w:rPr>
              <w:t>still</w:t>
            </w:r>
            <w:r>
              <w:rPr>
                <w:rFonts w:ascii="Consolas" w:eastAsia="Consolas" w:hAnsi="Consolas" w:cs="Consolas"/>
                <w:sz w:val="21"/>
                <w:szCs w:val="21"/>
              </w:rPr>
              <w:t xml:space="preserve"> </w:t>
            </w:r>
            <w:r>
              <w:rPr>
                <w:rFonts w:ascii="Consolas" w:eastAsia="Consolas" w:hAnsi="Consolas" w:cs="Consolas"/>
                <w:color w:val="001080"/>
                <w:sz w:val="21"/>
                <w:szCs w:val="21"/>
              </w:rPr>
              <w:t>empty</w:t>
            </w:r>
          </w:p>
          <w:p w14:paraId="5471BDB8"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2A882725"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Store</w:t>
            </w:r>
            <w:r>
              <w:rPr>
                <w:rFonts w:ascii="Consolas" w:eastAsia="Consolas" w:hAnsi="Consolas" w:cs="Consolas"/>
                <w:sz w:val="21"/>
                <w:szCs w:val="21"/>
              </w:rPr>
              <w:t xml:space="preserve"> </w:t>
            </w:r>
            <w:r>
              <w:rPr>
                <w:rFonts w:ascii="Consolas" w:eastAsia="Consolas" w:hAnsi="Consolas" w:cs="Consolas"/>
                <w:color w:val="001080"/>
                <w:sz w:val="21"/>
                <w:szCs w:val="21"/>
              </w:rPr>
              <w:t>users</w:t>
            </w:r>
            <w:r>
              <w:rPr>
                <w:rFonts w:ascii="Consolas" w:eastAsia="Consolas" w:hAnsi="Consolas" w:cs="Consolas"/>
                <w:sz w:val="21"/>
                <w:szCs w:val="21"/>
              </w:rPr>
              <w:t xml:space="preserve"> </w:t>
            </w:r>
            <w:r>
              <w:rPr>
                <w:rFonts w:ascii="Consolas" w:eastAsia="Consolas" w:hAnsi="Consolas" w:cs="Consolas"/>
                <w:color w:val="001080"/>
                <w:sz w:val="21"/>
                <w:szCs w:val="21"/>
              </w:rPr>
              <w:t>with</w:t>
            </w:r>
            <w:r>
              <w:rPr>
                <w:rFonts w:ascii="Consolas" w:eastAsia="Consolas" w:hAnsi="Consolas" w:cs="Consolas"/>
                <w:sz w:val="21"/>
                <w:szCs w:val="21"/>
              </w:rPr>
              <w:t xml:space="preserve"> </w:t>
            </w:r>
            <w:r>
              <w:rPr>
                <w:rFonts w:ascii="Consolas" w:eastAsia="Consolas" w:hAnsi="Consolas" w:cs="Consolas"/>
                <w:color w:val="001080"/>
                <w:sz w:val="21"/>
                <w:szCs w:val="21"/>
              </w:rPr>
              <w:t>a</w:t>
            </w:r>
            <w:r>
              <w:rPr>
                <w:rFonts w:ascii="Consolas" w:eastAsia="Consolas" w:hAnsi="Consolas" w:cs="Consolas"/>
                <w:sz w:val="21"/>
                <w:szCs w:val="21"/>
              </w:rPr>
              <w:t xml:space="preserve"> </w:t>
            </w:r>
            <w:r>
              <w:rPr>
                <w:rFonts w:ascii="Consolas" w:eastAsia="Consolas" w:hAnsi="Consolas" w:cs="Consolas"/>
                <w:color w:val="001080"/>
                <w:sz w:val="21"/>
                <w:szCs w:val="21"/>
              </w:rPr>
              <w:t>similarity</w:t>
            </w:r>
            <w:r>
              <w:rPr>
                <w:rFonts w:ascii="Consolas" w:eastAsia="Consolas" w:hAnsi="Consolas" w:cs="Consolas"/>
                <w:sz w:val="21"/>
                <w:szCs w:val="21"/>
              </w:rPr>
              <w:t xml:space="preserve"> </w:t>
            </w:r>
            <w:r>
              <w:rPr>
                <w:rFonts w:ascii="Consolas" w:eastAsia="Consolas" w:hAnsi="Consolas" w:cs="Consolas"/>
                <w:color w:val="001080"/>
                <w:sz w:val="21"/>
                <w:szCs w:val="21"/>
              </w:rPr>
              <w:t>index</w:t>
            </w:r>
            <w:r>
              <w:rPr>
                <w:rFonts w:ascii="Consolas" w:eastAsia="Consolas" w:hAnsi="Consolas" w:cs="Consolas"/>
                <w:sz w:val="21"/>
                <w:szCs w:val="21"/>
              </w:rPr>
              <w:t xml:space="preserve"> &gt;= .</w:t>
            </w:r>
            <w:r>
              <w:rPr>
                <w:rFonts w:ascii="Consolas" w:eastAsia="Consolas" w:hAnsi="Consolas" w:cs="Consolas"/>
                <w:color w:val="098658"/>
                <w:sz w:val="21"/>
                <w:szCs w:val="21"/>
              </w:rPr>
              <w:t>60</w:t>
            </w:r>
            <w:r>
              <w:rPr>
                <w:rFonts w:ascii="Consolas" w:eastAsia="Consolas" w:hAnsi="Consolas" w:cs="Consolas"/>
                <w:sz w:val="21"/>
                <w:szCs w:val="21"/>
              </w:rPr>
              <w:t xml:space="preserve"> in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array</w:t>
            </w:r>
          </w:p>
          <w:p w14:paraId="44526E1D"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 xml:space="preserve">        </w:t>
            </w:r>
          </w:p>
          <w:p w14:paraId="295726CD" w14:textId="77777777" w:rsidR="00001BF7" w:rsidRDefault="00115F48">
            <w:pPr>
              <w:widowControl w:val="0"/>
              <w:shd w:val="clear" w:color="auto" w:fill="FFFFFF"/>
              <w:spacing w:after="0" w:line="325" w:lineRule="auto"/>
              <w:ind w:left="0"/>
              <w:rPr>
                <w:rFonts w:ascii="Consolas" w:eastAsia="Consolas" w:hAnsi="Consolas" w:cs="Consolas"/>
                <w:color w:val="AF00DB"/>
                <w:sz w:val="21"/>
                <w:szCs w:val="21"/>
              </w:rPr>
            </w:pPr>
            <w:r>
              <w:rPr>
                <w:rFonts w:ascii="Consolas" w:eastAsia="Consolas" w:hAnsi="Consolas" w:cs="Consolas"/>
                <w:sz w:val="21"/>
                <w:szCs w:val="21"/>
              </w:rPr>
              <w:t xml:space="preserve">    </w:t>
            </w:r>
            <w:r>
              <w:rPr>
                <w:rFonts w:ascii="Consolas" w:eastAsia="Consolas" w:hAnsi="Consolas" w:cs="Consolas"/>
                <w:color w:val="AF00DB"/>
                <w:sz w:val="21"/>
                <w:szCs w:val="21"/>
              </w:rPr>
              <w:t>endif</w:t>
            </w:r>
          </w:p>
          <w:p w14:paraId="0F785F44"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17EB708C"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Store</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array</w:t>
            </w:r>
            <w:r>
              <w:rPr>
                <w:rFonts w:ascii="Consolas" w:eastAsia="Consolas" w:hAnsi="Consolas" w:cs="Consolas"/>
                <w:sz w:val="21"/>
                <w:szCs w:val="21"/>
              </w:rPr>
              <w:t xml:space="preserve"> in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database</w:t>
            </w:r>
            <w:r>
              <w:rPr>
                <w:rFonts w:ascii="Consolas" w:eastAsia="Consolas" w:hAnsi="Consolas" w:cs="Consolas"/>
                <w:sz w:val="21"/>
                <w:szCs w:val="21"/>
              </w:rPr>
              <w:t xml:space="preserve"> in </w:t>
            </w:r>
            <w:r>
              <w:rPr>
                <w:rFonts w:ascii="Consolas" w:eastAsia="Consolas" w:hAnsi="Consolas" w:cs="Consolas"/>
                <w:color w:val="001080"/>
                <w:sz w:val="21"/>
                <w:szCs w:val="21"/>
              </w:rPr>
              <w:t>a</w:t>
            </w:r>
            <w:r>
              <w:rPr>
                <w:rFonts w:ascii="Consolas" w:eastAsia="Consolas" w:hAnsi="Consolas" w:cs="Consolas"/>
                <w:sz w:val="21"/>
                <w:szCs w:val="21"/>
              </w:rPr>
              <w:t xml:space="preserve"> </w:t>
            </w:r>
            <w:proofErr w:type="spellStart"/>
            <w:r>
              <w:rPr>
                <w:rFonts w:ascii="Consolas" w:eastAsia="Consolas" w:hAnsi="Consolas" w:cs="Consolas"/>
                <w:color w:val="001080"/>
                <w:sz w:val="21"/>
                <w:szCs w:val="21"/>
              </w:rPr>
              <w:t>hashmap</w:t>
            </w:r>
            <w:proofErr w:type="spellEnd"/>
            <w:r>
              <w:rPr>
                <w:rFonts w:ascii="Consolas" w:eastAsia="Consolas" w:hAnsi="Consolas" w:cs="Consolas"/>
                <w:sz w:val="21"/>
                <w:szCs w:val="21"/>
              </w:rPr>
              <w:t xml:space="preserve">, </w:t>
            </w:r>
            <w:r>
              <w:rPr>
                <w:rFonts w:ascii="Consolas" w:eastAsia="Consolas" w:hAnsi="Consolas" w:cs="Consolas"/>
                <w:color w:val="001080"/>
                <w:sz w:val="21"/>
                <w:szCs w:val="21"/>
              </w:rPr>
              <w:t>with</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key</w:t>
            </w:r>
            <w:r>
              <w:rPr>
                <w:rFonts w:ascii="Consolas" w:eastAsia="Consolas" w:hAnsi="Consolas" w:cs="Consolas"/>
                <w:sz w:val="21"/>
                <w:szCs w:val="21"/>
              </w:rPr>
              <w:t xml:space="preserve"> </w:t>
            </w:r>
            <w:r>
              <w:rPr>
                <w:rFonts w:ascii="Consolas" w:eastAsia="Consolas" w:hAnsi="Consolas" w:cs="Consolas"/>
                <w:color w:val="001080"/>
                <w:sz w:val="21"/>
                <w:szCs w:val="21"/>
              </w:rPr>
              <w:t>being</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proofErr w:type="spellStart"/>
            <w:r>
              <w:rPr>
                <w:rFonts w:ascii="Consolas" w:eastAsia="Consolas" w:hAnsi="Consolas" w:cs="Consolas"/>
                <w:color w:val="001080"/>
                <w:sz w:val="21"/>
                <w:szCs w:val="21"/>
              </w:rPr>
              <w:t>user_id</w:t>
            </w:r>
            <w:proofErr w:type="spellEnd"/>
          </w:p>
          <w:p w14:paraId="3E497138"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 xml:space="preserve">    </w:t>
            </w:r>
          </w:p>
          <w:p w14:paraId="22893A53" w14:textId="77777777" w:rsidR="00001BF7" w:rsidRDefault="00115F48">
            <w:pPr>
              <w:widowControl w:val="0"/>
              <w:shd w:val="clear" w:color="auto" w:fill="FFFFFF"/>
              <w:spacing w:after="0" w:line="325" w:lineRule="auto"/>
              <w:ind w:left="0"/>
              <w:rPr>
                <w:rFonts w:ascii="Consolas" w:eastAsia="Consolas" w:hAnsi="Consolas" w:cs="Consolas"/>
                <w:color w:val="AF00DB"/>
                <w:sz w:val="21"/>
                <w:szCs w:val="21"/>
              </w:rPr>
            </w:pPr>
            <w:r>
              <w:rPr>
                <w:rFonts w:ascii="Consolas" w:eastAsia="Consolas" w:hAnsi="Consolas" w:cs="Consolas"/>
                <w:color w:val="AF00DB"/>
                <w:sz w:val="21"/>
                <w:szCs w:val="21"/>
              </w:rPr>
              <w:t>end</w:t>
            </w:r>
          </w:p>
          <w:p w14:paraId="058F58D9" w14:textId="77777777" w:rsidR="00001BF7" w:rsidRDefault="00115F48">
            <w:pPr>
              <w:widowControl w:val="0"/>
              <w:shd w:val="clear" w:color="auto" w:fill="FFFFFF"/>
              <w:spacing w:after="0" w:line="325" w:lineRule="auto"/>
              <w:ind w:left="0"/>
              <w:rPr>
                <w:rFonts w:ascii="Consolas" w:eastAsia="Consolas" w:hAnsi="Consolas" w:cs="Consolas"/>
                <w:color w:val="0000FF"/>
                <w:sz w:val="21"/>
                <w:szCs w:val="21"/>
              </w:rPr>
            </w:pPr>
            <w:r>
              <w:rPr>
                <w:rFonts w:ascii="Consolas" w:eastAsia="Consolas" w:hAnsi="Consolas" w:cs="Consolas"/>
                <w:sz w:val="21"/>
                <w:szCs w:val="21"/>
              </w:rPr>
              <w:t>}</w:t>
            </w:r>
          </w:p>
          <w:p w14:paraId="67503660" w14:textId="77777777" w:rsidR="00001BF7" w:rsidRDefault="00001BF7">
            <w:pPr>
              <w:widowControl w:val="0"/>
              <w:pBdr>
                <w:top w:val="nil"/>
                <w:left w:val="nil"/>
                <w:bottom w:val="nil"/>
                <w:right w:val="nil"/>
                <w:between w:val="nil"/>
              </w:pBdr>
              <w:spacing w:after="0" w:line="240" w:lineRule="auto"/>
              <w:ind w:left="0"/>
              <w:rPr>
                <w:sz w:val="22"/>
                <w:szCs w:val="22"/>
              </w:rPr>
            </w:pPr>
          </w:p>
        </w:tc>
      </w:tr>
    </w:tbl>
    <w:p w14:paraId="21AD4F0C" w14:textId="77777777" w:rsidR="00001BF7" w:rsidRDefault="00001BF7">
      <w:pPr>
        <w:pStyle w:val="Heading4"/>
        <w:spacing w:after="0"/>
        <w:ind w:left="0"/>
      </w:pPr>
      <w:bookmarkStart w:id="441" w:name="_wt3y868b5050" w:colFirst="0" w:colLast="0"/>
      <w:bookmarkEnd w:id="441"/>
    </w:p>
    <w:p w14:paraId="10BE4592" w14:textId="77777777" w:rsidR="00001BF7" w:rsidRDefault="00001BF7">
      <w:pPr>
        <w:ind w:left="0"/>
      </w:pPr>
    </w:p>
    <w:p w14:paraId="6E7FAD14" w14:textId="77777777" w:rsidR="00001BF7" w:rsidRDefault="00115F48">
      <w:pPr>
        <w:pStyle w:val="Heading4"/>
        <w:spacing w:after="0"/>
        <w:ind w:left="1440"/>
        <w:rPr>
          <w:sz w:val="22"/>
          <w:szCs w:val="22"/>
        </w:rPr>
      </w:pPr>
      <w:bookmarkStart w:id="442" w:name="_cntfyo13v6j9" w:colFirst="0" w:colLast="0"/>
      <w:bookmarkEnd w:id="442"/>
      <w:r>
        <w:lastRenderedPageBreak/>
        <w:t>5.12.1.3 Suggestion Class</w:t>
      </w:r>
    </w:p>
    <w:p w14:paraId="331FDD90" w14:textId="77777777" w:rsidR="00001BF7" w:rsidRDefault="00115F48">
      <w:pPr>
        <w:spacing w:after="0" w:line="276" w:lineRule="auto"/>
        <w:ind w:left="1440"/>
        <w:jc w:val="center"/>
        <w:rPr>
          <w:sz w:val="22"/>
          <w:szCs w:val="22"/>
        </w:rPr>
      </w:pPr>
      <w:r>
        <w:rPr>
          <w:noProof/>
          <w:sz w:val="22"/>
          <w:szCs w:val="22"/>
        </w:rPr>
        <w:drawing>
          <wp:inline distT="114300" distB="114300" distL="114300" distR="114300" wp14:anchorId="4ECD315A" wp14:editId="30EB1A6F">
            <wp:extent cx="3927656" cy="1636523"/>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0"/>
                    <a:srcRect/>
                    <a:stretch>
                      <a:fillRect/>
                    </a:stretch>
                  </pic:blipFill>
                  <pic:spPr>
                    <a:xfrm>
                      <a:off x="0" y="0"/>
                      <a:ext cx="3927656" cy="1636523"/>
                    </a:xfrm>
                    <a:prstGeom prst="rect">
                      <a:avLst/>
                    </a:prstGeom>
                    <a:ln/>
                  </pic:spPr>
                </pic:pic>
              </a:graphicData>
            </a:graphic>
          </wp:inline>
        </w:drawing>
      </w:r>
    </w:p>
    <w:p w14:paraId="6883BC8B" w14:textId="77777777" w:rsidR="00001BF7" w:rsidRDefault="00115F48">
      <w:pPr>
        <w:spacing w:after="0" w:line="276" w:lineRule="auto"/>
        <w:jc w:val="center"/>
      </w:pPr>
      <w:bookmarkStart w:id="443" w:name="kix.aes05zdgrdmz" w:colFirst="0" w:colLast="0"/>
      <w:bookmarkEnd w:id="443"/>
      <w:r>
        <w:rPr>
          <w:i/>
          <w:color w:val="434343"/>
        </w:rPr>
        <w:t>Figure 5.12.1.3: Diagram of the Suggestion class</w:t>
      </w:r>
    </w:p>
    <w:p w14:paraId="20E51B88" w14:textId="77777777" w:rsidR="00001BF7" w:rsidRDefault="00001BF7">
      <w:pPr>
        <w:spacing w:after="0" w:line="276" w:lineRule="auto"/>
        <w:rPr>
          <w:sz w:val="22"/>
          <w:szCs w:val="22"/>
        </w:rPr>
      </w:pPr>
    </w:p>
    <w:p w14:paraId="105DEDA0" w14:textId="77777777" w:rsidR="00001BF7" w:rsidRDefault="00115F48">
      <w:pPr>
        <w:spacing w:after="0" w:line="276" w:lineRule="auto"/>
        <w:ind w:left="1440"/>
        <w:rPr>
          <w:sz w:val="22"/>
          <w:szCs w:val="22"/>
        </w:rPr>
      </w:pPr>
      <w:r>
        <w:t xml:space="preserve">The Suggestion class takes the data aggregated and processed by the rater and similar </w:t>
      </w:r>
      <w:proofErr w:type="gramStart"/>
      <w:r>
        <w:t>classes, and</w:t>
      </w:r>
      <w:proofErr w:type="gramEnd"/>
      <w:r>
        <w:t xml:space="preserve"> generates suggestions from it. If the user has no previous recommendations, the </w:t>
      </w:r>
      <w:proofErr w:type="spellStart"/>
      <w:proofErr w:type="gramStart"/>
      <w:r>
        <w:t>forUser</w:t>
      </w:r>
      <w:proofErr w:type="spellEnd"/>
      <w:r>
        <w:t>(</w:t>
      </w:r>
      <w:proofErr w:type="gramEnd"/>
      <w:r>
        <w:t>) function is called, which generates those from scratch.  If the use</w:t>
      </w:r>
      <w:r>
        <w:t xml:space="preserve">r already has recommendations that are stored in the database, the </w:t>
      </w:r>
      <w:proofErr w:type="gramStart"/>
      <w:r>
        <w:t>update(</w:t>
      </w:r>
      <w:proofErr w:type="gramEnd"/>
      <w:r>
        <w:t>) function checks if the user has any new similar users, and updates the suggestions accordingly.</w:t>
      </w:r>
    </w:p>
    <w:p w14:paraId="7E71D5F5" w14:textId="77777777" w:rsidR="00001BF7" w:rsidRDefault="00001BF7">
      <w:pPr>
        <w:spacing w:after="0" w:line="276" w:lineRule="auto"/>
        <w:ind w:left="0"/>
        <w:rPr>
          <w:sz w:val="22"/>
          <w:szCs w:val="22"/>
        </w:rPr>
      </w:pPr>
    </w:p>
    <w:p w14:paraId="702A191A" w14:textId="77777777" w:rsidR="00001BF7" w:rsidRDefault="00115F48">
      <w:pPr>
        <w:pStyle w:val="Heading5"/>
        <w:spacing w:after="0"/>
      </w:pPr>
      <w:bookmarkStart w:id="444" w:name="_5xfdvnpa3kcw" w:colFirst="0" w:colLast="0"/>
      <w:bookmarkEnd w:id="444"/>
      <w:r>
        <w:t xml:space="preserve">5.12.1.3.1 </w:t>
      </w:r>
      <w:proofErr w:type="spellStart"/>
      <w:r>
        <w:t>forUser</w:t>
      </w:r>
      <w:proofErr w:type="spellEnd"/>
      <w:r>
        <w:t xml:space="preserve"> Function</w:t>
      </w:r>
    </w:p>
    <w:p w14:paraId="1A11F974" w14:textId="77777777" w:rsidR="00001BF7" w:rsidRDefault="00001BF7">
      <w:pPr>
        <w:spacing w:after="0" w:line="276" w:lineRule="auto"/>
        <w:ind w:left="0"/>
        <w:rPr>
          <w:sz w:val="22"/>
          <w:szCs w:val="22"/>
        </w:rPr>
      </w:pPr>
    </w:p>
    <w:tbl>
      <w:tblPr>
        <w:tblStyle w:val="afffffffc"/>
        <w:tblW w:w="10800" w:type="dxa"/>
        <w:tblBorders>
          <w:top w:val="single" w:sz="8" w:space="0" w:color="D9D9D9"/>
          <w:left w:val="single" w:sz="8" w:space="0" w:color="D9D9D9"/>
          <w:bottom w:val="single" w:sz="8" w:space="0" w:color="D9D9D9"/>
          <w:right w:val="single" w:sz="8" w:space="0" w:color="D9D9D9"/>
          <w:insideH w:val="single" w:sz="8" w:space="0" w:color="D9D9D9"/>
          <w:insideV w:val="single" w:sz="8" w:space="0" w:color="D9D9D9"/>
        </w:tblBorders>
        <w:tblLayout w:type="fixed"/>
        <w:tblLook w:val="0600" w:firstRow="0" w:lastRow="0" w:firstColumn="0" w:lastColumn="0" w:noHBand="1" w:noVBand="1"/>
      </w:tblPr>
      <w:tblGrid>
        <w:gridCol w:w="10800"/>
      </w:tblGrid>
      <w:tr w:rsidR="00001BF7" w14:paraId="207F5785" w14:textId="77777777">
        <w:tc>
          <w:tcPr>
            <w:tcW w:w="10800" w:type="dxa"/>
            <w:shd w:val="clear" w:color="auto" w:fill="auto"/>
            <w:tcMar>
              <w:top w:w="100" w:type="dxa"/>
              <w:left w:w="100" w:type="dxa"/>
              <w:bottom w:w="100" w:type="dxa"/>
              <w:right w:w="100" w:type="dxa"/>
            </w:tcMar>
          </w:tcPr>
          <w:p w14:paraId="3E9B861F"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color w:val="0000FF"/>
                <w:sz w:val="21"/>
                <w:szCs w:val="21"/>
              </w:rPr>
              <w:t>function</w:t>
            </w:r>
            <w:r>
              <w:rPr>
                <w:rFonts w:ascii="Consolas" w:eastAsia="Consolas" w:hAnsi="Consolas" w:cs="Consolas"/>
                <w:sz w:val="21"/>
                <w:szCs w:val="21"/>
              </w:rPr>
              <w:t xml:space="preserve"> </w:t>
            </w:r>
            <w:proofErr w:type="spellStart"/>
            <w:r>
              <w:rPr>
                <w:rFonts w:ascii="Consolas" w:eastAsia="Consolas" w:hAnsi="Consolas" w:cs="Consolas"/>
                <w:color w:val="795E26"/>
                <w:sz w:val="21"/>
                <w:szCs w:val="21"/>
              </w:rPr>
              <w:t>forUser</w:t>
            </w:r>
            <w:proofErr w:type="spellEnd"/>
            <w:r>
              <w:rPr>
                <w:rFonts w:ascii="Consolas" w:eastAsia="Consolas" w:hAnsi="Consolas" w:cs="Consolas"/>
                <w:sz w:val="21"/>
                <w:szCs w:val="21"/>
              </w:rPr>
              <w:t>(</w:t>
            </w:r>
            <w:r>
              <w:rPr>
                <w:rFonts w:ascii="Consolas" w:eastAsia="Consolas" w:hAnsi="Consolas" w:cs="Consolas"/>
                <w:color w:val="001080"/>
                <w:sz w:val="21"/>
                <w:szCs w:val="21"/>
              </w:rPr>
              <w:t>user</w:t>
            </w:r>
            <w:r>
              <w:rPr>
                <w:rFonts w:ascii="Consolas" w:eastAsia="Consolas" w:hAnsi="Consolas" w:cs="Consolas"/>
                <w:sz w:val="21"/>
                <w:szCs w:val="21"/>
              </w:rPr>
              <w:t xml:space="preserve">) </w:t>
            </w:r>
          </w:p>
          <w:p w14:paraId="6F7528D4"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w:t>
            </w:r>
          </w:p>
          <w:p w14:paraId="7CAC377C"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Create</w:t>
            </w:r>
            <w:r>
              <w:rPr>
                <w:rFonts w:ascii="Consolas" w:eastAsia="Consolas" w:hAnsi="Consolas" w:cs="Consolas"/>
                <w:sz w:val="21"/>
                <w:szCs w:val="21"/>
              </w:rPr>
              <w:t xml:space="preserve"> </w:t>
            </w:r>
            <w:r>
              <w:rPr>
                <w:rFonts w:ascii="Consolas" w:eastAsia="Consolas" w:hAnsi="Consolas" w:cs="Consolas"/>
                <w:color w:val="001080"/>
                <w:sz w:val="21"/>
                <w:szCs w:val="21"/>
              </w:rPr>
              <w:t>an</w:t>
            </w:r>
            <w:r>
              <w:rPr>
                <w:rFonts w:ascii="Consolas" w:eastAsia="Consolas" w:hAnsi="Consolas" w:cs="Consolas"/>
                <w:sz w:val="21"/>
                <w:szCs w:val="21"/>
              </w:rPr>
              <w:t xml:space="preserve"> </w:t>
            </w:r>
            <w:r>
              <w:rPr>
                <w:rFonts w:ascii="Consolas" w:eastAsia="Consolas" w:hAnsi="Consolas" w:cs="Consolas"/>
                <w:color w:val="001080"/>
                <w:sz w:val="21"/>
                <w:szCs w:val="21"/>
              </w:rPr>
              <w:t>array</w:t>
            </w:r>
            <w:r>
              <w:rPr>
                <w:rFonts w:ascii="Consolas" w:eastAsia="Consolas" w:hAnsi="Consolas" w:cs="Consolas"/>
                <w:sz w:val="21"/>
                <w:szCs w:val="21"/>
              </w:rPr>
              <w:t xml:space="preserve"> </w:t>
            </w:r>
            <w:r>
              <w:rPr>
                <w:rFonts w:ascii="Consolas" w:eastAsia="Consolas" w:hAnsi="Consolas" w:cs="Consolas"/>
                <w:color w:val="001080"/>
                <w:sz w:val="21"/>
                <w:szCs w:val="21"/>
              </w:rPr>
              <w:t>to</w:t>
            </w:r>
            <w:r>
              <w:rPr>
                <w:rFonts w:ascii="Consolas" w:eastAsia="Consolas" w:hAnsi="Consolas" w:cs="Consolas"/>
                <w:sz w:val="21"/>
                <w:szCs w:val="21"/>
              </w:rPr>
              <w:t xml:space="preserve"> </w:t>
            </w:r>
            <w:r>
              <w:rPr>
                <w:rFonts w:ascii="Consolas" w:eastAsia="Consolas" w:hAnsi="Consolas" w:cs="Consolas"/>
                <w:color w:val="001080"/>
                <w:sz w:val="21"/>
                <w:szCs w:val="21"/>
              </w:rPr>
              <w:t>store</w:t>
            </w:r>
            <w:r>
              <w:rPr>
                <w:rFonts w:ascii="Consolas" w:eastAsia="Consolas" w:hAnsi="Consolas" w:cs="Consolas"/>
                <w:sz w:val="21"/>
                <w:szCs w:val="21"/>
              </w:rPr>
              <w:t xml:space="preserve"> </w:t>
            </w:r>
            <w:r>
              <w:rPr>
                <w:rFonts w:ascii="Consolas" w:eastAsia="Consolas" w:hAnsi="Consolas" w:cs="Consolas"/>
                <w:color w:val="001080"/>
                <w:sz w:val="21"/>
                <w:szCs w:val="21"/>
              </w:rPr>
              <w:t>recommendations</w:t>
            </w:r>
          </w:p>
          <w:p w14:paraId="75D99498"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3726717F"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Check</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proofErr w:type="spellStart"/>
            <w:r>
              <w:rPr>
                <w:rFonts w:ascii="Consolas" w:eastAsia="Consolas" w:hAnsi="Consolas" w:cs="Consolas"/>
                <w:color w:val="001080"/>
                <w:sz w:val="21"/>
                <w:szCs w:val="21"/>
              </w:rPr>
              <w:t>hashmap</w:t>
            </w:r>
            <w:proofErr w:type="spellEnd"/>
            <w:r>
              <w:rPr>
                <w:rFonts w:ascii="Consolas" w:eastAsia="Consolas" w:hAnsi="Consolas" w:cs="Consolas"/>
                <w:sz w:val="21"/>
                <w:szCs w:val="21"/>
              </w:rPr>
              <w:t xml:space="preserve"> in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database</w:t>
            </w:r>
            <w:r>
              <w:rPr>
                <w:rFonts w:ascii="Consolas" w:eastAsia="Consolas" w:hAnsi="Consolas" w:cs="Consolas"/>
                <w:sz w:val="21"/>
                <w:szCs w:val="21"/>
              </w:rPr>
              <w:t xml:space="preserve"> </w:t>
            </w:r>
            <w:r>
              <w:rPr>
                <w:rFonts w:ascii="Consolas" w:eastAsia="Consolas" w:hAnsi="Consolas" w:cs="Consolas"/>
                <w:color w:val="001080"/>
                <w:sz w:val="21"/>
                <w:szCs w:val="21"/>
              </w:rPr>
              <w:t>to</w:t>
            </w:r>
            <w:r>
              <w:rPr>
                <w:rFonts w:ascii="Consolas" w:eastAsia="Consolas" w:hAnsi="Consolas" w:cs="Consolas"/>
                <w:sz w:val="21"/>
                <w:szCs w:val="21"/>
              </w:rPr>
              <w:t xml:space="preserve"> </w:t>
            </w:r>
            <w:r>
              <w:rPr>
                <w:rFonts w:ascii="Consolas" w:eastAsia="Consolas" w:hAnsi="Consolas" w:cs="Consolas"/>
                <w:color w:val="001080"/>
                <w:sz w:val="21"/>
                <w:szCs w:val="21"/>
              </w:rPr>
              <w:t>see</w:t>
            </w:r>
            <w:r>
              <w:rPr>
                <w:rFonts w:ascii="Consolas" w:eastAsia="Consolas" w:hAnsi="Consolas" w:cs="Consolas"/>
                <w:sz w:val="21"/>
                <w:szCs w:val="21"/>
              </w:rPr>
              <w:t xml:space="preserve"> </w:t>
            </w:r>
            <w:r>
              <w:rPr>
                <w:rFonts w:ascii="Consolas" w:eastAsia="Consolas" w:hAnsi="Consolas" w:cs="Consolas"/>
                <w:color w:val="AF00DB"/>
                <w:sz w:val="21"/>
                <w:szCs w:val="21"/>
              </w:rPr>
              <w:t>if</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user</w:t>
            </w:r>
            <w:r>
              <w:rPr>
                <w:rFonts w:ascii="Consolas" w:eastAsia="Consolas" w:hAnsi="Consolas" w:cs="Consolas"/>
                <w:sz w:val="21"/>
                <w:szCs w:val="21"/>
              </w:rPr>
              <w:t xml:space="preserve"> </w:t>
            </w:r>
            <w:r>
              <w:rPr>
                <w:rFonts w:ascii="Consolas" w:eastAsia="Consolas" w:hAnsi="Consolas" w:cs="Consolas"/>
                <w:color w:val="001080"/>
                <w:sz w:val="21"/>
                <w:szCs w:val="21"/>
              </w:rPr>
              <w:t>has</w:t>
            </w:r>
            <w:r>
              <w:rPr>
                <w:rFonts w:ascii="Consolas" w:eastAsia="Consolas" w:hAnsi="Consolas" w:cs="Consolas"/>
                <w:sz w:val="21"/>
                <w:szCs w:val="21"/>
              </w:rPr>
              <w:t xml:space="preserve"> </w:t>
            </w:r>
            <w:r>
              <w:rPr>
                <w:rFonts w:ascii="Consolas" w:eastAsia="Consolas" w:hAnsi="Consolas" w:cs="Consolas"/>
                <w:color w:val="001080"/>
                <w:sz w:val="21"/>
                <w:szCs w:val="21"/>
              </w:rPr>
              <w:t>any</w:t>
            </w:r>
            <w:r>
              <w:rPr>
                <w:rFonts w:ascii="Consolas" w:eastAsia="Consolas" w:hAnsi="Consolas" w:cs="Consolas"/>
                <w:sz w:val="21"/>
                <w:szCs w:val="21"/>
              </w:rPr>
              <w:t xml:space="preserve"> </w:t>
            </w:r>
            <w:r>
              <w:rPr>
                <w:rFonts w:ascii="Consolas" w:eastAsia="Consolas" w:hAnsi="Consolas" w:cs="Consolas"/>
                <w:color w:val="001080"/>
                <w:sz w:val="21"/>
                <w:szCs w:val="21"/>
              </w:rPr>
              <w:t>similar</w:t>
            </w:r>
            <w:r>
              <w:rPr>
                <w:rFonts w:ascii="Consolas" w:eastAsia="Consolas" w:hAnsi="Consolas" w:cs="Consolas"/>
                <w:sz w:val="21"/>
                <w:szCs w:val="21"/>
              </w:rPr>
              <w:t xml:space="preserve"> </w:t>
            </w:r>
            <w:r>
              <w:rPr>
                <w:rFonts w:ascii="Consolas" w:eastAsia="Consolas" w:hAnsi="Consolas" w:cs="Consolas"/>
                <w:color w:val="001080"/>
                <w:sz w:val="21"/>
                <w:szCs w:val="21"/>
              </w:rPr>
              <w:t>users</w:t>
            </w:r>
          </w:p>
          <w:p w14:paraId="58DCECBA"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2E728260"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AF00DB"/>
                <w:sz w:val="21"/>
                <w:szCs w:val="21"/>
              </w:rPr>
              <w:t>If</w:t>
            </w:r>
            <w:r>
              <w:rPr>
                <w:rFonts w:ascii="Consolas" w:eastAsia="Consolas" w:hAnsi="Consolas" w:cs="Consolas"/>
                <w:sz w:val="21"/>
                <w:szCs w:val="21"/>
              </w:rPr>
              <w:t xml:space="preserve"> </w:t>
            </w:r>
            <w:r>
              <w:rPr>
                <w:rFonts w:ascii="Consolas" w:eastAsia="Consolas" w:hAnsi="Consolas" w:cs="Consolas"/>
                <w:color w:val="001080"/>
                <w:sz w:val="21"/>
                <w:szCs w:val="21"/>
              </w:rPr>
              <w:t>no</w:t>
            </w:r>
            <w:r>
              <w:rPr>
                <w:rFonts w:ascii="Consolas" w:eastAsia="Consolas" w:hAnsi="Consolas" w:cs="Consolas"/>
                <w:sz w:val="21"/>
                <w:szCs w:val="21"/>
              </w:rPr>
              <w:t xml:space="preserve"> </w:t>
            </w:r>
            <w:r>
              <w:rPr>
                <w:rFonts w:ascii="Consolas" w:eastAsia="Consolas" w:hAnsi="Consolas" w:cs="Consolas"/>
                <w:color w:val="001080"/>
                <w:sz w:val="21"/>
                <w:szCs w:val="21"/>
              </w:rPr>
              <w:t>similar</w:t>
            </w:r>
            <w:r>
              <w:rPr>
                <w:rFonts w:ascii="Consolas" w:eastAsia="Consolas" w:hAnsi="Consolas" w:cs="Consolas"/>
                <w:sz w:val="21"/>
                <w:szCs w:val="21"/>
              </w:rPr>
              <w:t xml:space="preserve"> </w:t>
            </w:r>
            <w:r>
              <w:rPr>
                <w:rFonts w:ascii="Consolas" w:eastAsia="Consolas" w:hAnsi="Consolas" w:cs="Consolas"/>
                <w:color w:val="001080"/>
                <w:sz w:val="21"/>
                <w:szCs w:val="21"/>
              </w:rPr>
              <w:t>users</w:t>
            </w:r>
            <w:r>
              <w:rPr>
                <w:rFonts w:ascii="Consolas" w:eastAsia="Consolas" w:hAnsi="Consolas" w:cs="Consolas"/>
                <w:sz w:val="21"/>
                <w:szCs w:val="21"/>
              </w:rPr>
              <w:t xml:space="preserve"> </w:t>
            </w:r>
            <w:r>
              <w:rPr>
                <w:rFonts w:ascii="Consolas" w:eastAsia="Consolas" w:hAnsi="Consolas" w:cs="Consolas"/>
                <w:color w:val="001080"/>
                <w:sz w:val="21"/>
                <w:szCs w:val="21"/>
              </w:rPr>
              <w:t>are</w:t>
            </w:r>
            <w:r>
              <w:rPr>
                <w:rFonts w:ascii="Consolas" w:eastAsia="Consolas" w:hAnsi="Consolas" w:cs="Consolas"/>
                <w:sz w:val="21"/>
                <w:szCs w:val="21"/>
              </w:rPr>
              <w:t xml:space="preserve"> </w:t>
            </w:r>
            <w:r>
              <w:rPr>
                <w:rFonts w:ascii="Consolas" w:eastAsia="Consolas" w:hAnsi="Consolas" w:cs="Consolas"/>
                <w:color w:val="001080"/>
                <w:sz w:val="21"/>
                <w:szCs w:val="21"/>
              </w:rPr>
              <w:t>found</w:t>
            </w:r>
            <w:r>
              <w:rPr>
                <w:rFonts w:ascii="Consolas" w:eastAsia="Consolas" w:hAnsi="Consolas" w:cs="Consolas"/>
                <w:sz w:val="21"/>
                <w:szCs w:val="21"/>
              </w:rPr>
              <w:t xml:space="preserve"> </w:t>
            </w:r>
          </w:p>
          <w:p w14:paraId="7A005871"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7A4DD066"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Add</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98658"/>
                <w:sz w:val="21"/>
                <w:szCs w:val="21"/>
              </w:rPr>
              <w:t>3</w:t>
            </w:r>
            <w:r>
              <w:rPr>
                <w:rFonts w:ascii="Consolas" w:eastAsia="Consolas" w:hAnsi="Consolas" w:cs="Consolas"/>
                <w:sz w:val="21"/>
                <w:szCs w:val="21"/>
              </w:rPr>
              <w:t xml:space="preserve"> </w:t>
            </w:r>
            <w:r>
              <w:rPr>
                <w:rFonts w:ascii="Consolas" w:eastAsia="Consolas" w:hAnsi="Consolas" w:cs="Consolas"/>
                <w:color w:val="001080"/>
                <w:sz w:val="21"/>
                <w:szCs w:val="21"/>
              </w:rPr>
              <w:t>most</w:t>
            </w:r>
            <w:r>
              <w:rPr>
                <w:rFonts w:ascii="Consolas" w:eastAsia="Consolas" w:hAnsi="Consolas" w:cs="Consolas"/>
                <w:sz w:val="21"/>
                <w:szCs w:val="21"/>
              </w:rPr>
              <w:t xml:space="preserve"> </w:t>
            </w:r>
            <w:r>
              <w:rPr>
                <w:rFonts w:ascii="Consolas" w:eastAsia="Consolas" w:hAnsi="Consolas" w:cs="Consolas"/>
                <w:color w:val="001080"/>
                <w:sz w:val="21"/>
                <w:szCs w:val="21"/>
              </w:rPr>
              <w:t>popular</w:t>
            </w:r>
            <w:r>
              <w:rPr>
                <w:rFonts w:ascii="Consolas" w:eastAsia="Consolas" w:hAnsi="Consolas" w:cs="Consolas"/>
                <w:sz w:val="21"/>
                <w:szCs w:val="21"/>
              </w:rPr>
              <w:t xml:space="preserve"> </w:t>
            </w:r>
            <w:r>
              <w:rPr>
                <w:rFonts w:ascii="Consolas" w:eastAsia="Consolas" w:hAnsi="Consolas" w:cs="Consolas"/>
                <w:color w:val="001080"/>
                <w:sz w:val="21"/>
                <w:szCs w:val="21"/>
              </w:rPr>
              <w:t>trails</w:t>
            </w:r>
            <w:r>
              <w:rPr>
                <w:rFonts w:ascii="Consolas" w:eastAsia="Consolas" w:hAnsi="Consolas" w:cs="Consolas"/>
                <w:sz w:val="21"/>
                <w:szCs w:val="21"/>
              </w:rPr>
              <w:t xml:space="preserve"> </w:t>
            </w:r>
            <w:r>
              <w:rPr>
                <w:rFonts w:ascii="Consolas" w:eastAsia="Consolas" w:hAnsi="Consolas" w:cs="Consolas"/>
                <w:color w:val="001080"/>
                <w:sz w:val="21"/>
                <w:szCs w:val="21"/>
              </w:rPr>
              <w:t>to</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array</w:t>
            </w:r>
          </w:p>
          <w:p w14:paraId="1640C1E2"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4D5AB313" w14:textId="77777777" w:rsidR="00001BF7" w:rsidRDefault="00115F48">
            <w:pPr>
              <w:widowControl w:val="0"/>
              <w:shd w:val="clear" w:color="auto" w:fill="FFFFFF"/>
              <w:spacing w:after="0" w:line="325" w:lineRule="auto"/>
              <w:ind w:left="0"/>
              <w:rPr>
                <w:rFonts w:ascii="Consolas" w:eastAsia="Consolas" w:hAnsi="Consolas" w:cs="Consolas"/>
                <w:color w:val="AF00DB"/>
                <w:sz w:val="21"/>
                <w:szCs w:val="21"/>
              </w:rPr>
            </w:pPr>
            <w:r>
              <w:rPr>
                <w:rFonts w:ascii="Consolas" w:eastAsia="Consolas" w:hAnsi="Consolas" w:cs="Consolas"/>
                <w:sz w:val="21"/>
                <w:szCs w:val="21"/>
              </w:rPr>
              <w:t xml:space="preserve">    </w:t>
            </w:r>
            <w:r>
              <w:rPr>
                <w:rFonts w:ascii="Consolas" w:eastAsia="Consolas" w:hAnsi="Consolas" w:cs="Consolas"/>
                <w:color w:val="AF00DB"/>
                <w:sz w:val="21"/>
                <w:szCs w:val="21"/>
              </w:rPr>
              <w:t>endif</w:t>
            </w:r>
          </w:p>
          <w:p w14:paraId="2B94ADAE"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01D7B485"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 xml:space="preserve">    </w:t>
            </w:r>
            <w:r>
              <w:rPr>
                <w:rFonts w:ascii="Consolas" w:eastAsia="Consolas" w:hAnsi="Consolas" w:cs="Consolas"/>
                <w:color w:val="AF00DB"/>
                <w:sz w:val="21"/>
                <w:szCs w:val="21"/>
              </w:rPr>
              <w:t>Else</w:t>
            </w:r>
            <w:r>
              <w:rPr>
                <w:rFonts w:ascii="Consolas" w:eastAsia="Consolas" w:hAnsi="Consolas" w:cs="Consolas"/>
                <w:sz w:val="21"/>
                <w:szCs w:val="21"/>
              </w:rPr>
              <w:t xml:space="preserve"> </w:t>
            </w:r>
          </w:p>
          <w:p w14:paraId="4B3510A8" w14:textId="77777777" w:rsidR="00001BF7" w:rsidRDefault="00115F48">
            <w:pPr>
              <w:widowControl w:val="0"/>
              <w:shd w:val="clear" w:color="auto" w:fill="FFFFFF"/>
              <w:spacing w:after="0" w:line="325" w:lineRule="auto"/>
              <w:ind w:left="0"/>
              <w:rPr>
                <w:rFonts w:ascii="Consolas" w:eastAsia="Consolas" w:hAnsi="Consolas" w:cs="Consolas"/>
                <w:sz w:val="21"/>
                <w:szCs w:val="21"/>
              </w:rPr>
            </w:pPr>
            <w:r>
              <w:rPr>
                <w:rFonts w:ascii="Consolas" w:eastAsia="Consolas" w:hAnsi="Consolas" w:cs="Consolas"/>
                <w:sz w:val="21"/>
                <w:szCs w:val="21"/>
              </w:rPr>
              <w:t xml:space="preserve">    </w:t>
            </w:r>
          </w:p>
          <w:p w14:paraId="4DCCDBAB"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Pull</w:t>
            </w:r>
            <w:r>
              <w:rPr>
                <w:rFonts w:ascii="Consolas" w:eastAsia="Consolas" w:hAnsi="Consolas" w:cs="Consolas"/>
                <w:sz w:val="21"/>
                <w:szCs w:val="21"/>
              </w:rPr>
              <w:t xml:space="preserve"> </w:t>
            </w:r>
            <w:proofErr w:type="gramStart"/>
            <w:r>
              <w:rPr>
                <w:rFonts w:ascii="Consolas" w:eastAsia="Consolas" w:hAnsi="Consolas" w:cs="Consolas"/>
                <w:color w:val="001080"/>
                <w:sz w:val="21"/>
                <w:szCs w:val="21"/>
              </w:rPr>
              <w:t>all</w:t>
            </w:r>
            <w:r>
              <w:rPr>
                <w:rFonts w:ascii="Consolas" w:eastAsia="Consolas" w:hAnsi="Consolas" w:cs="Consolas"/>
                <w:sz w:val="21"/>
                <w:szCs w:val="21"/>
              </w:rPr>
              <w:t xml:space="preserve"> </w:t>
            </w:r>
            <w:r>
              <w:rPr>
                <w:rFonts w:ascii="Consolas" w:eastAsia="Consolas" w:hAnsi="Consolas" w:cs="Consolas"/>
                <w:color w:val="001080"/>
                <w:sz w:val="21"/>
                <w:szCs w:val="21"/>
              </w:rPr>
              <w:t>of</w:t>
            </w:r>
            <w:proofErr w:type="gramEnd"/>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proofErr w:type="spellStart"/>
            <w:r>
              <w:rPr>
                <w:rFonts w:ascii="Consolas" w:eastAsia="Consolas" w:hAnsi="Consolas" w:cs="Consolas"/>
                <w:color w:val="001080"/>
                <w:sz w:val="21"/>
                <w:szCs w:val="21"/>
              </w:rPr>
              <w:t>the</w:t>
            </w:r>
            <w:proofErr w:type="spellEnd"/>
            <w:r>
              <w:rPr>
                <w:rFonts w:ascii="Consolas" w:eastAsia="Consolas" w:hAnsi="Consolas" w:cs="Consolas"/>
                <w:sz w:val="21"/>
                <w:szCs w:val="21"/>
              </w:rPr>
              <w:t xml:space="preserve"> </w:t>
            </w:r>
            <w:r>
              <w:rPr>
                <w:rFonts w:ascii="Consolas" w:eastAsia="Consolas" w:hAnsi="Consolas" w:cs="Consolas"/>
                <w:color w:val="001080"/>
                <w:sz w:val="21"/>
                <w:szCs w:val="21"/>
              </w:rPr>
              <w:t>similar</w:t>
            </w:r>
            <w:r>
              <w:rPr>
                <w:rFonts w:ascii="Consolas" w:eastAsia="Consolas" w:hAnsi="Consolas" w:cs="Consolas"/>
                <w:sz w:val="21"/>
                <w:szCs w:val="21"/>
              </w:rPr>
              <w:t xml:space="preserve"> </w:t>
            </w:r>
            <w:r>
              <w:rPr>
                <w:rFonts w:ascii="Consolas" w:eastAsia="Consolas" w:hAnsi="Consolas" w:cs="Consolas"/>
                <w:color w:val="001080"/>
                <w:sz w:val="21"/>
                <w:szCs w:val="21"/>
              </w:rPr>
              <w:t>user</w:t>
            </w:r>
            <w:r>
              <w:rPr>
                <w:rFonts w:ascii="Consolas" w:eastAsia="Consolas" w:hAnsi="Consolas" w:cs="Consolas"/>
                <w:sz w:val="21"/>
                <w:szCs w:val="21"/>
              </w:rPr>
              <w:t>'</w:t>
            </w:r>
            <w:r>
              <w:rPr>
                <w:rFonts w:ascii="Consolas" w:eastAsia="Consolas" w:hAnsi="Consolas" w:cs="Consolas"/>
                <w:color w:val="001080"/>
                <w:sz w:val="21"/>
                <w:szCs w:val="21"/>
              </w:rPr>
              <w:t>s</w:t>
            </w:r>
            <w:r>
              <w:rPr>
                <w:rFonts w:ascii="Consolas" w:eastAsia="Consolas" w:hAnsi="Consolas" w:cs="Consolas"/>
                <w:sz w:val="21"/>
                <w:szCs w:val="21"/>
              </w:rPr>
              <w:t xml:space="preserve"> </w:t>
            </w:r>
            <w:r>
              <w:rPr>
                <w:rFonts w:ascii="Consolas" w:eastAsia="Consolas" w:hAnsi="Consolas" w:cs="Consolas"/>
                <w:color w:val="001080"/>
                <w:sz w:val="21"/>
                <w:szCs w:val="21"/>
              </w:rPr>
              <w:t>liked</w:t>
            </w:r>
            <w:r>
              <w:rPr>
                <w:rFonts w:ascii="Consolas" w:eastAsia="Consolas" w:hAnsi="Consolas" w:cs="Consolas"/>
                <w:sz w:val="21"/>
                <w:szCs w:val="21"/>
              </w:rPr>
              <w:t xml:space="preserve"> </w:t>
            </w:r>
            <w:r>
              <w:rPr>
                <w:rFonts w:ascii="Consolas" w:eastAsia="Consolas" w:hAnsi="Consolas" w:cs="Consolas"/>
                <w:color w:val="001080"/>
                <w:sz w:val="21"/>
                <w:szCs w:val="21"/>
              </w:rPr>
              <w:t>trails</w:t>
            </w:r>
            <w:r>
              <w:rPr>
                <w:rFonts w:ascii="Consolas" w:eastAsia="Consolas" w:hAnsi="Consolas" w:cs="Consolas"/>
                <w:sz w:val="21"/>
                <w:szCs w:val="21"/>
              </w:rPr>
              <w:t xml:space="preserve"> </w:t>
            </w:r>
            <w:r>
              <w:rPr>
                <w:rFonts w:ascii="Consolas" w:eastAsia="Consolas" w:hAnsi="Consolas" w:cs="Consolas"/>
                <w:color w:val="001080"/>
                <w:sz w:val="21"/>
                <w:szCs w:val="21"/>
              </w:rPr>
              <w:t>from</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database</w:t>
            </w:r>
          </w:p>
          <w:p w14:paraId="47140969"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66B9D643"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Count</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number</w:t>
            </w:r>
            <w:r>
              <w:rPr>
                <w:rFonts w:ascii="Consolas" w:eastAsia="Consolas" w:hAnsi="Consolas" w:cs="Consolas"/>
                <w:sz w:val="21"/>
                <w:szCs w:val="21"/>
              </w:rPr>
              <w:t xml:space="preserve"> </w:t>
            </w:r>
            <w:r>
              <w:rPr>
                <w:rFonts w:ascii="Consolas" w:eastAsia="Consolas" w:hAnsi="Consolas" w:cs="Consolas"/>
                <w:color w:val="001080"/>
                <w:sz w:val="21"/>
                <w:szCs w:val="21"/>
              </w:rPr>
              <w:t>of</w:t>
            </w:r>
            <w:r>
              <w:rPr>
                <w:rFonts w:ascii="Consolas" w:eastAsia="Consolas" w:hAnsi="Consolas" w:cs="Consolas"/>
                <w:sz w:val="21"/>
                <w:szCs w:val="21"/>
              </w:rPr>
              <w:t xml:space="preserve"> </w:t>
            </w:r>
            <w:r>
              <w:rPr>
                <w:rFonts w:ascii="Consolas" w:eastAsia="Consolas" w:hAnsi="Consolas" w:cs="Consolas"/>
                <w:color w:val="001080"/>
                <w:sz w:val="21"/>
                <w:szCs w:val="21"/>
              </w:rPr>
              <w:t>similar</w:t>
            </w:r>
            <w:r>
              <w:rPr>
                <w:rFonts w:ascii="Consolas" w:eastAsia="Consolas" w:hAnsi="Consolas" w:cs="Consolas"/>
                <w:sz w:val="21"/>
                <w:szCs w:val="21"/>
              </w:rPr>
              <w:t xml:space="preserve"> </w:t>
            </w:r>
            <w:r>
              <w:rPr>
                <w:rFonts w:ascii="Consolas" w:eastAsia="Consolas" w:hAnsi="Consolas" w:cs="Consolas"/>
                <w:color w:val="001080"/>
                <w:sz w:val="21"/>
                <w:szCs w:val="21"/>
              </w:rPr>
              <w:t>users</w:t>
            </w:r>
            <w:r>
              <w:rPr>
                <w:rFonts w:ascii="Consolas" w:eastAsia="Consolas" w:hAnsi="Consolas" w:cs="Consolas"/>
                <w:sz w:val="21"/>
                <w:szCs w:val="21"/>
              </w:rPr>
              <w:t xml:space="preserve"> </w:t>
            </w:r>
            <w:r>
              <w:rPr>
                <w:rFonts w:ascii="Consolas" w:eastAsia="Consolas" w:hAnsi="Consolas" w:cs="Consolas"/>
                <w:color w:val="001080"/>
                <w:sz w:val="21"/>
                <w:szCs w:val="21"/>
              </w:rPr>
              <w:t>that</w:t>
            </w:r>
            <w:r>
              <w:rPr>
                <w:rFonts w:ascii="Consolas" w:eastAsia="Consolas" w:hAnsi="Consolas" w:cs="Consolas"/>
                <w:sz w:val="21"/>
                <w:szCs w:val="21"/>
              </w:rPr>
              <w:t xml:space="preserve"> </w:t>
            </w:r>
            <w:r>
              <w:rPr>
                <w:rFonts w:ascii="Consolas" w:eastAsia="Consolas" w:hAnsi="Consolas" w:cs="Consolas"/>
                <w:color w:val="001080"/>
                <w:sz w:val="21"/>
                <w:szCs w:val="21"/>
              </w:rPr>
              <w:t>liked</w:t>
            </w:r>
            <w:r>
              <w:rPr>
                <w:rFonts w:ascii="Consolas" w:eastAsia="Consolas" w:hAnsi="Consolas" w:cs="Consolas"/>
                <w:sz w:val="21"/>
                <w:szCs w:val="21"/>
              </w:rPr>
              <w:t xml:space="preserve"> </w:t>
            </w:r>
            <w:r>
              <w:rPr>
                <w:rFonts w:ascii="Consolas" w:eastAsia="Consolas" w:hAnsi="Consolas" w:cs="Consolas"/>
                <w:color w:val="001080"/>
                <w:sz w:val="21"/>
                <w:szCs w:val="21"/>
              </w:rPr>
              <w:t>each</w:t>
            </w:r>
            <w:r>
              <w:rPr>
                <w:rFonts w:ascii="Consolas" w:eastAsia="Consolas" w:hAnsi="Consolas" w:cs="Consolas"/>
                <w:sz w:val="21"/>
                <w:szCs w:val="21"/>
              </w:rPr>
              <w:t xml:space="preserve"> </w:t>
            </w:r>
            <w:r>
              <w:rPr>
                <w:rFonts w:ascii="Consolas" w:eastAsia="Consolas" w:hAnsi="Consolas" w:cs="Consolas"/>
                <w:color w:val="001080"/>
                <w:sz w:val="21"/>
                <w:szCs w:val="21"/>
              </w:rPr>
              <w:t>trail</w:t>
            </w:r>
          </w:p>
          <w:p w14:paraId="025DAF5F"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5F1D799F"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AF00DB"/>
                <w:sz w:val="21"/>
                <w:szCs w:val="21"/>
              </w:rPr>
              <w:t>If</w:t>
            </w:r>
            <w:r>
              <w:rPr>
                <w:rFonts w:ascii="Consolas" w:eastAsia="Consolas" w:hAnsi="Consolas" w:cs="Consolas"/>
                <w:sz w:val="21"/>
                <w:szCs w:val="21"/>
              </w:rPr>
              <w:t xml:space="preserve"> </w:t>
            </w:r>
            <w:r>
              <w:rPr>
                <w:rFonts w:ascii="Consolas" w:eastAsia="Consolas" w:hAnsi="Consolas" w:cs="Consolas"/>
                <w:color w:val="001080"/>
                <w:sz w:val="21"/>
                <w:szCs w:val="21"/>
              </w:rPr>
              <w:t>at</w:t>
            </w:r>
            <w:r>
              <w:rPr>
                <w:rFonts w:ascii="Consolas" w:eastAsia="Consolas" w:hAnsi="Consolas" w:cs="Consolas"/>
                <w:sz w:val="21"/>
                <w:szCs w:val="21"/>
              </w:rPr>
              <w:t xml:space="preserve"> </w:t>
            </w:r>
            <w:r>
              <w:rPr>
                <w:rFonts w:ascii="Consolas" w:eastAsia="Consolas" w:hAnsi="Consolas" w:cs="Consolas"/>
                <w:color w:val="001080"/>
                <w:sz w:val="21"/>
                <w:szCs w:val="21"/>
              </w:rPr>
              <w:t>least</w:t>
            </w:r>
            <w:r>
              <w:rPr>
                <w:rFonts w:ascii="Consolas" w:eastAsia="Consolas" w:hAnsi="Consolas" w:cs="Consolas"/>
                <w:sz w:val="21"/>
                <w:szCs w:val="21"/>
              </w:rPr>
              <w:t xml:space="preserve"> </w:t>
            </w:r>
            <w:r>
              <w:rPr>
                <w:rFonts w:ascii="Consolas" w:eastAsia="Consolas" w:hAnsi="Consolas" w:cs="Consolas"/>
                <w:color w:val="001080"/>
                <w:sz w:val="21"/>
                <w:szCs w:val="21"/>
              </w:rPr>
              <w:t>one</w:t>
            </w:r>
            <w:r>
              <w:rPr>
                <w:rFonts w:ascii="Consolas" w:eastAsia="Consolas" w:hAnsi="Consolas" w:cs="Consolas"/>
                <w:sz w:val="21"/>
                <w:szCs w:val="21"/>
              </w:rPr>
              <w:t xml:space="preserve"> </w:t>
            </w:r>
            <w:r>
              <w:rPr>
                <w:rFonts w:ascii="Consolas" w:eastAsia="Consolas" w:hAnsi="Consolas" w:cs="Consolas"/>
                <w:color w:val="001080"/>
                <w:sz w:val="21"/>
                <w:szCs w:val="21"/>
              </w:rPr>
              <w:t>trail</w:t>
            </w:r>
            <w:r>
              <w:rPr>
                <w:rFonts w:ascii="Consolas" w:eastAsia="Consolas" w:hAnsi="Consolas" w:cs="Consolas"/>
                <w:sz w:val="21"/>
                <w:szCs w:val="21"/>
              </w:rPr>
              <w:t xml:space="preserve"> </w:t>
            </w:r>
            <w:r>
              <w:rPr>
                <w:rFonts w:ascii="Consolas" w:eastAsia="Consolas" w:hAnsi="Consolas" w:cs="Consolas"/>
                <w:color w:val="001080"/>
                <w:sz w:val="21"/>
                <w:szCs w:val="21"/>
              </w:rPr>
              <w:t>was</w:t>
            </w:r>
            <w:r>
              <w:rPr>
                <w:rFonts w:ascii="Consolas" w:eastAsia="Consolas" w:hAnsi="Consolas" w:cs="Consolas"/>
                <w:sz w:val="21"/>
                <w:szCs w:val="21"/>
              </w:rPr>
              <w:t xml:space="preserve"> </w:t>
            </w:r>
            <w:r>
              <w:rPr>
                <w:rFonts w:ascii="Consolas" w:eastAsia="Consolas" w:hAnsi="Consolas" w:cs="Consolas"/>
                <w:color w:val="001080"/>
                <w:sz w:val="21"/>
                <w:szCs w:val="21"/>
              </w:rPr>
              <w:t>liked</w:t>
            </w:r>
            <w:r>
              <w:rPr>
                <w:rFonts w:ascii="Consolas" w:eastAsia="Consolas" w:hAnsi="Consolas" w:cs="Consolas"/>
                <w:sz w:val="21"/>
                <w:szCs w:val="21"/>
              </w:rPr>
              <w:t xml:space="preserve"> </w:t>
            </w:r>
            <w:r>
              <w:rPr>
                <w:rFonts w:ascii="Consolas" w:eastAsia="Consolas" w:hAnsi="Consolas" w:cs="Consolas"/>
                <w:color w:val="001080"/>
                <w:sz w:val="21"/>
                <w:szCs w:val="21"/>
              </w:rPr>
              <w:t>more</w:t>
            </w:r>
            <w:r>
              <w:rPr>
                <w:rFonts w:ascii="Consolas" w:eastAsia="Consolas" w:hAnsi="Consolas" w:cs="Consolas"/>
                <w:sz w:val="21"/>
                <w:szCs w:val="21"/>
              </w:rPr>
              <w:t xml:space="preserve"> </w:t>
            </w:r>
            <w:r>
              <w:rPr>
                <w:rFonts w:ascii="Consolas" w:eastAsia="Consolas" w:hAnsi="Consolas" w:cs="Consolas"/>
                <w:color w:val="001080"/>
                <w:sz w:val="21"/>
                <w:szCs w:val="21"/>
              </w:rPr>
              <w:t>than</w:t>
            </w:r>
            <w:r>
              <w:rPr>
                <w:rFonts w:ascii="Consolas" w:eastAsia="Consolas" w:hAnsi="Consolas" w:cs="Consolas"/>
                <w:sz w:val="21"/>
                <w:szCs w:val="21"/>
              </w:rPr>
              <w:t xml:space="preserve"> </w:t>
            </w:r>
            <w:r>
              <w:rPr>
                <w:rFonts w:ascii="Consolas" w:eastAsia="Consolas" w:hAnsi="Consolas" w:cs="Consolas"/>
                <w:color w:val="001080"/>
                <w:sz w:val="21"/>
                <w:szCs w:val="21"/>
              </w:rPr>
              <w:t>once</w:t>
            </w:r>
          </w:p>
          <w:p w14:paraId="08CFA5C1"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21169131"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Add</w:t>
            </w:r>
            <w:r>
              <w:rPr>
                <w:rFonts w:ascii="Consolas" w:eastAsia="Consolas" w:hAnsi="Consolas" w:cs="Consolas"/>
                <w:sz w:val="21"/>
                <w:szCs w:val="21"/>
              </w:rPr>
              <w:t xml:space="preserve"> </w:t>
            </w:r>
            <w:r>
              <w:rPr>
                <w:rFonts w:ascii="Consolas" w:eastAsia="Consolas" w:hAnsi="Consolas" w:cs="Consolas"/>
                <w:color w:val="001080"/>
                <w:sz w:val="21"/>
                <w:szCs w:val="21"/>
              </w:rPr>
              <w:t>up</w:t>
            </w:r>
            <w:r>
              <w:rPr>
                <w:rFonts w:ascii="Consolas" w:eastAsia="Consolas" w:hAnsi="Consolas" w:cs="Consolas"/>
                <w:sz w:val="21"/>
                <w:szCs w:val="21"/>
              </w:rPr>
              <w:t xml:space="preserve"> </w:t>
            </w:r>
            <w:r>
              <w:rPr>
                <w:rFonts w:ascii="Consolas" w:eastAsia="Consolas" w:hAnsi="Consolas" w:cs="Consolas"/>
                <w:color w:val="001080"/>
                <w:sz w:val="21"/>
                <w:szCs w:val="21"/>
              </w:rPr>
              <w:t>to</w:t>
            </w:r>
            <w:r>
              <w:rPr>
                <w:rFonts w:ascii="Consolas" w:eastAsia="Consolas" w:hAnsi="Consolas" w:cs="Consolas"/>
                <w:sz w:val="21"/>
                <w:szCs w:val="21"/>
              </w:rPr>
              <w:t xml:space="preserve"> </w:t>
            </w:r>
            <w:r>
              <w:rPr>
                <w:rFonts w:ascii="Consolas" w:eastAsia="Consolas" w:hAnsi="Consolas" w:cs="Consolas"/>
                <w:color w:val="098658"/>
                <w:sz w:val="21"/>
                <w:szCs w:val="21"/>
              </w:rPr>
              <w:t>3</w:t>
            </w:r>
            <w:r>
              <w:rPr>
                <w:rFonts w:ascii="Consolas" w:eastAsia="Consolas" w:hAnsi="Consolas" w:cs="Consolas"/>
                <w:sz w:val="21"/>
                <w:szCs w:val="21"/>
              </w:rPr>
              <w:t xml:space="preserve"> </w:t>
            </w:r>
            <w:r>
              <w:rPr>
                <w:rFonts w:ascii="Consolas" w:eastAsia="Consolas" w:hAnsi="Consolas" w:cs="Consolas"/>
                <w:color w:val="001080"/>
                <w:sz w:val="21"/>
                <w:szCs w:val="21"/>
              </w:rPr>
              <w:t>to</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recommendation</w:t>
            </w:r>
            <w:r>
              <w:rPr>
                <w:rFonts w:ascii="Consolas" w:eastAsia="Consolas" w:hAnsi="Consolas" w:cs="Consolas"/>
                <w:sz w:val="21"/>
                <w:szCs w:val="21"/>
              </w:rPr>
              <w:t xml:space="preserve"> </w:t>
            </w:r>
            <w:r>
              <w:rPr>
                <w:rFonts w:ascii="Consolas" w:eastAsia="Consolas" w:hAnsi="Consolas" w:cs="Consolas"/>
                <w:color w:val="001080"/>
                <w:sz w:val="21"/>
                <w:szCs w:val="21"/>
              </w:rPr>
              <w:t>array</w:t>
            </w:r>
            <w:r>
              <w:rPr>
                <w:rFonts w:ascii="Consolas" w:eastAsia="Consolas" w:hAnsi="Consolas" w:cs="Consolas"/>
                <w:sz w:val="21"/>
                <w:szCs w:val="21"/>
              </w:rPr>
              <w:t xml:space="preserve">, </w:t>
            </w:r>
            <w:r>
              <w:rPr>
                <w:rFonts w:ascii="Consolas" w:eastAsia="Consolas" w:hAnsi="Consolas" w:cs="Consolas"/>
                <w:color w:val="001080"/>
                <w:sz w:val="21"/>
                <w:szCs w:val="21"/>
              </w:rPr>
              <w:t>starting</w:t>
            </w:r>
            <w:r>
              <w:rPr>
                <w:rFonts w:ascii="Consolas" w:eastAsia="Consolas" w:hAnsi="Consolas" w:cs="Consolas"/>
                <w:sz w:val="21"/>
                <w:szCs w:val="21"/>
              </w:rPr>
              <w:t xml:space="preserve"> </w:t>
            </w:r>
            <w:r>
              <w:rPr>
                <w:rFonts w:ascii="Consolas" w:eastAsia="Consolas" w:hAnsi="Consolas" w:cs="Consolas"/>
                <w:color w:val="001080"/>
                <w:sz w:val="21"/>
                <w:szCs w:val="21"/>
              </w:rPr>
              <w:t>with</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highest</w:t>
            </w:r>
            <w:r>
              <w:rPr>
                <w:rFonts w:ascii="Consolas" w:eastAsia="Consolas" w:hAnsi="Consolas" w:cs="Consolas"/>
                <w:sz w:val="21"/>
                <w:szCs w:val="21"/>
              </w:rPr>
              <w:t xml:space="preserve"> </w:t>
            </w:r>
            <w:r>
              <w:rPr>
                <w:rFonts w:ascii="Consolas" w:eastAsia="Consolas" w:hAnsi="Consolas" w:cs="Consolas"/>
                <w:color w:val="001080"/>
                <w:sz w:val="21"/>
                <w:szCs w:val="21"/>
              </w:rPr>
              <w:t>liked</w:t>
            </w:r>
            <w:r>
              <w:rPr>
                <w:rFonts w:ascii="Consolas" w:eastAsia="Consolas" w:hAnsi="Consolas" w:cs="Consolas"/>
                <w:sz w:val="21"/>
                <w:szCs w:val="21"/>
              </w:rPr>
              <w:t xml:space="preserve"> </w:t>
            </w:r>
            <w:r>
              <w:rPr>
                <w:rFonts w:ascii="Consolas" w:eastAsia="Consolas" w:hAnsi="Consolas" w:cs="Consolas"/>
                <w:color w:val="001080"/>
                <w:sz w:val="21"/>
                <w:szCs w:val="21"/>
              </w:rPr>
              <w:t>trail</w:t>
            </w:r>
          </w:p>
          <w:p w14:paraId="79CCC17D"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3F27DD8F" w14:textId="77777777" w:rsidR="00001BF7" w:rsidRDefault="00115F48">
            <w:pPr>
              <w:widowControl w:val="0"/>
              <w:shd w:val="clear" w:color="auto" w:fill="FFFFFF"/>
              <w:spacing w:after="0" w:line="325" w:lineRule="auto"/>
              <w:ind w:left="0"/>
              <w:rPr>
                <w:rFonts w:ascii="Consolas" w:eastAsia="Consolas" w:hAnsi="Consolas" w:cs="Consolas"/>
                <w:color w:val="AF00DB"/>
                <w:sz w:val="21"/>
                <w:szCs w:val="21"/>
              </w:rPr>
            </w:pPr>
            <w:r>
              <w:rPr>
                <w:rFonts w:ascii="Consolas" w:eastAsia="Consolas" w:hAnsi="Consolas" w:cs="Consolas"/>
                <w:sz w:val="21"/>
                <w:szCs w:val="21"/>
              </w:rPr>
              <w:t xml:space="preserve">        </w:t>
            </w:r>
            <w:r>
              <w:rPr>
                <w:rFonts w:ascii="Consolas" w:eastAsia="Consolas" w:hAnsi="Consolas" w:cs="Consolas"/>
                <w:color w:val="AF00DB"/>
                <w:sz w:val="21"/>
                <w:szCs w:val="21"/>
              </w:rPr>
              <w:t>endif</w:t>
            </w:r>
          </w:p>
          <w:p w14:paraId="776B883E"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7356B5CC"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AF00DB"/>
                <w:sz w:val="21"/>
                <w:szCs w:val="21"/>
              </w:rPr>
              <w:t>If</w:t>
            </w:r>
            <w:r>
              <w:rPr>
                <w:rFonts w:ascii="Consolas" w:eastAsia="Consolas" w:hAnsi="Consolas" w:cs="Consolas"/>
                <w:sz w:val="21"/>
                <w:szCs w:val="21"/>
              </w:rPr>
              <w:t xml:space="preserve"> </w:t>
            </w:r>
            <w:r>
              <w:rPr>
                <w:rFonts w:ascii="Consolas" w:eastAsia="Consolas" w:hAnsi="Consolas" w:cs="Consolas"/>
                <w:color w:val="001080"/>
                <w:sz w:val="21"/>
                <w:szCs w:val="21"/>
              </w:rPr>
              <w:t>no</w:t>
            </w:r>
            <w:r>
              <w:rPr>
                <w:rFonts w:ascii="Consolas" w:eastAsia="Consolas" w:hAnsi="Consolas" w:cs="Consolas"/>
                <w:sz w:val="21"/>
                <w:szCs w:val="21"/>
              </w:rPr>
              <w:t xml:space="preserve"> </w:t>
            </w:r>
            <w:r>
              <w:rPr>
                <w:rFonts w:ascii="Consolas" w:eastAsia="Consolas" w:hAnsi="Consolas" w:cs="Consolas"/>
                <w:color w:val="001080"/>
                <w:sz w:val="21"/>
                <w:szCs w:val="21"/>
              </w:rPr>
              <w:t>trails</w:t>
            </w:r>
            <w:r>
              <w:rPr>
                <w:rFonts w:ascii="Consolas" w:eastAsia="Consolas" w:hAnsi="Consolas" w:cs="Consolas"/>
                <w:sz w:val="21"/>
                <w:szCs w:val="21"/>
              </w:rPr>
              <w:t xml:space="preserve"> </w:t>
            </w:r>
            <w:r>
              <w:rPr>
                <w:rFonts w:ascii="Consolas" w:eastAsia="Consolas" w:hAnsi="Consolas" w:cs="Consolas"/>
                <w:color w:val="001080"/>
                <w:sz w:val="21"/>
                <w:szCs w:val="21"/>
              </w:rPr>
              <w:t>were</w:t>
            </w:r>
            <w:r>
              <w:rPr>
                <w:rFonts w:ascii="Consolas" w:eastAsia="Consolas" w:hAnsi="Consolas" w:cs="Consolas"/>
                <w:sz w:val="21"/>
                <w:szCs w:val="21"/>
              </w:rPr>
              <w:t xml:space="preserve"> </w:t>
            </w:r>
            <w:r>
              <w:rPr>
                <w:rFonts w:ascii="Consolas" w:eastAsia="Consolas" w:hAnsi="Consolas" w:cs="Consolas"/>
                <w:color w:val="001080"/>
                <w:sz w:val="21"/>
                <w:szCs w:val="21"/>
              </w:rPr>
              <w:t>liked</w:t>
            </w:r>
            <w:r>
              <w:rPr>
                <w:rFonts w:ascii="Consolas" w:eastAsia="Consolas" w:hAnsi="Consolas" w:cs="Consolas"/>
                <w:sz w:val="21"/>
                <w:szCs w:val="21"/>
              </w:rPr>
              <w:t xml:space="preserve"> </w:t>
            </w:r>
            <w:r>
              <w:rPr>
                <w:rFonts w:ascii="Consolas" w:eastAsia="Consolas" w:hAnsi="Consolas" w:cs="Consolas"/>
                <w:color w:val="001080"/>
                <w:sz w:val="21"/>
                <w:szCs w:val="21"/>
              </w:rPr>
              <w:t>more</w:t>
            </w:r>
            <w:r>
              <w:rPr>
                <w:rFonts w:ascii="Consolas" w:eastAsia="Consolas" w:hAnsi="Consolas" w:cs="Consolas"/>
                <w:sz w:val="21"/>
                <w:szCs w:val="21"/>
              </w:rPr>
              <w:t xml:space="preserve"> </w:t>
            </w:r>
            <w:r>
              <w:rPr>
                <w:rFonts w:ascii="Consolas" w:eastAsia="Consolas" w:hAnsi="Consolas" w:cs="Consolas"/>
                <w:color w:val="001080"/>
                <w:sz w:val="21"/>
                <w:szCs w:val="21"/>
              </w:rPr>
              <w:t>than</w:t>
            </w:r>
            <w:r>
              <w:rPr>
                <w:rFonts w:ascii="Consolas" w:eastAsia="Consolas" w:hAnsi="Consolas" w:cs="Consolas"/>
                <w:sz w:val="21"/>
                <w:szCs w:val="21"/>
              </w:rPr>
              <w:t xml:space="preserve"> </w:t>
            </w:r>
            <w:r>
              <w:rPr>
                <w:rFonts w:ascii="Consolas" w:eastAsia="Consolas" w:hAnsi="Consolas" w:cs="Consolas"/>
                <w:color w:val="001080"/>
                <w:sz w:val="21"/>
                <w:szCs w:val="21"/>
              </w:rPr>
              <w:t>once</w:t>
            </w:r>
          </w:p>
          <w:p w14:paraId="608935F0"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0AE72882"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Randomly</w:t>
            </w:r>
            <w:r>
              <w:rPr>
                <w:rFonts w:ascii="Consolas" w:eastAsia="Consolas" w:hAnsi="Consolas" w:cs="Consolas"/>
                <w:sz w:val="21"/>
                <w:szCs w:val="21"/>
              </w:rPr>
              <w:t xml:space="preserve"> </w:t>
            </w:r>
            <w:r>
              <w:rPr>
                <w:rFonts w:ascii="Consolas" w:eastAsia="Consolas" w:hAnsi="Consolas" w:cs="Consolas"/>
                <w:color w:val="001080"/>
                <w:sz w:val="21"/>
                <w:szCs w:val="21"/>
              </w:rPr>
              <w:t>select</w:t>
            </w:r>
            <w:r>
              <w:rPr>
                <w:rFonts w:ascii="Consolas" w:eastAsia="Consolas" w:hAnsi="Consolas" w:cs="Consolas"/>
                <w:sz w:val="21"/>
                <w:szCs w:val="21"/>
              </w:rPr>
              <w:t xml:space="preserve"> </w:t>
            </w:r>
            <w:r>
              <w:rPr>
                <w:rFonts w:ascii="Consolas" w:eastAsia="Consolas" w:hAnsi="Consolas" w:cs="Consolas"/>
                <w:color w:val="001080"/>
                <w:sz w:val="21"/>
                <w:szCs w:val="21"/>
              </w:rPr>
              <w:t>three</w:t>
            </w:r>
            <w:r>
              <w:rPr>
                <w:rFonts w:ascii="Consolas" w:eastAsia="Consolas" w:hAnsi="Consolas" w:cs="Consolas"/>
                <w:sz w:val="21"/>
                <w:szCs w:val="21"/>
              </w:rPr>
              <w:t xml:space="preserve"> </w:t>
            </w:r>
            <w:r>
              <w:rPr>
                <w:rFonts w:ascii="Consolas" w:eastAsia="Consolas" w:hAnsi="Consolas" w:cs="Consolas"/>
                <w:color w:val="001080"/>
                <w:sz w:val="21"/>
                <w:szCs w:val="21"/>
              </w:rPr>
              <w:t>to</w:t>
            </w:r>
            <w:r>
              <w:rPr>
                <w:rFonts w:ascii="Consolas" w:eastAsia="Consolas" w:hAnsi="Consolas" w:cs="Consolas"/>
                <w:sz w:val="21"/>
                <w:szCs w:val="21"/>
              </w:rPr>
              <w:t xml:space="preserve"> </w:t>
            </w:r>
            <w:r>
              <w:rPr>
                <w:rFonts w:ascii="Consolas" w:eastAsia="Consolas" w:hAnsi="Consolas" w:cs="Consolas"/>
                <w:color w:val="001080"/>
                <w:sz w:val="21"/>
                <w:szCs w:val="21"/>
              </w:rPr>
              <w:t>recommend from among the similar user’s liked trails</w:t>
            </w:r>
          </w:p>
          <w:p w14:paraId="6109C16A"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4E4DF691" w14:textId="77777777" w:rsidR="00001BF7" w:rsidRDefault="00115F48">
            <w:pPr>
              <w:widowControl w:val="0"/>
              <w:shd w:val="clear" w:color="auto" w:fill="FFFFFF"/>
              <w:spacing w:after="0" w:line="325" w:lineRule="auto"/>
              <w:ind w:left="0"/>
              <w:rPr>
                <w:rFonts w:ascii="Consolas" w:eastAsia="Consolas" w:hAnsi="Consolas" w:cs="Consolas"/>
                <w:color w:val="AF00DB"/>
                <w:sz w:val="21"/>
                <w:szCs w:val="21"/>
              </w:rPr>
            </w:pPr>
            <w:r>
              <w:rPr>
                <w:rFonts w:ascii="Consolas" w:eastAsia="Consolas" w:hAnsi="Consolas" w:cs="Consolas"/>
                <w:sz w:val="21"/>
                <w:szCs w:val="21"/>
              </w:rPr>
              <w:t xml:space="preserve">        </w:t>
            </w:r>
            <w:r>
              <w:rPr>
                <w:rFonts w:ascii="Consolas" w:eastAsia="Consolas" w:hAnsi="Consolas" w:cs="Consolas"/>
                <w:color w:val="AF00DB"/>
                <w:sz w:val="21"/>
                <w:szCs w:val="21"/>
              </w:rPr>
              <w:t>endif</w:t>
            </w:r>
          </w:p>
          <w:p w14:paraId="1FF90A92"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30173A1D"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Store</w:t>
            </w:r>
            <w:r>
              <w:rPr>
                <w:rFonts w:ascii="Consolas" w:eastAsia="Consolas" w:hAnsi="Consolas" w:cs="Consolas"/>
                <w:sz w:val="21"/>
                <w:szCs w:val="21"/>
              </w:rPr>
              <w:t xml:space="preserve"> </w:t>
            </w:r>
            <w:r>
              <w:rPr>
                <w:rFonts w:ascii="Consolas" w:eastAsia="Consolas" w:hAnsi="Consolas" w:cs="Consolas"/>
                <w:color w:val="001080"/>
                <w:sz w:val="21"/>
                <w:szCs w:val="21"/>
              </w:rPr>
              <w:t>recommendation</w:t>
            </w:r>
            <w:r>
              <w:rPr>
                <w:rFonts w:ascii="Consolas" w:eastAsia="Consolas" w:hAnsi="Consolas" w:cs="Consolas"/>
                <w:sz w:val="21"/>
                <w:szCs w:val="21"/>
              </w:rPr>
              <w:t xml:space="preserve"> </w:t>
            </w:r>
            <w:r>
              <w:rPr>
                <w:rFonts w:ascii="Consolas" w:eastAsia="Consolas" w:hAnsi="Consolas" w:cs="Consolas"/>
                <w:color w:val="001080"/>
                <w:sz w:val="21"/>
                <w:szCs w:val="21"/>
              </w:rPr>
              <w:t>array</w:t>
            </w:r>
            <w:r>
              <w:rPr>
                <w:rFonts w:ascii="Consolas" w:eastAsia="Consolas" w:hAnsi="Consolas" w:cs="Consolas"/>
                <w:sz w:val="21"/>
                <w:szCs w:val="21"/>
              </w:rPr>
              <w:t xml:space="preserve"> in </w:t>
            </w:r>
            <w:r>
              <w:rPr>
                <w:rFonts w:ascii="Consolas" w:eastAsia="Consolas" w:hAnsi="Consolas" w:cs="Consolas"/>
                <w:color w:val="001080"/>
                <w:sz w:val="21"/>
                <w:szCs w:val="21"/>
              </w:rPr>
              <w:t>database</w:t>
            </w:r>
            <w:r>
              <w:rPr>
                <w:rFonts w:ascii="Consolas" w:eastAsia="Consolas" w:hAnsi="Consolas" w:cs="Consolas"/>
                <w:sz w:val="21"/>
                <w:szCs w:val="21"/>
              </w:rPr>
              <w:t xml:space="preserve">, </w:t>
            </w:r>
            <w:r>
              <w:rPr>
                <w:rFonts w:ascii="Consolas" w:eastAsia="Consolas" w:hAnsi="Consolas" w:cs="Consolas"/>
                <w:color w:val="001080"/>
                <w:sz w:val="21"/>
                <w:szCs w:val="21"/>
              </w:rPr>
              <w:t>attached</w:t>
            </w:r>
            <w:r>
              <w:rPr>
                <w:rFonts w:ascii="Consolas" w:eastAsia="Consolas" w:hAnsi="Consolas" w:cs="Consolas"/>
                <w:sz w:val="21"/>
                <w:szCs w:val="21"/>
              </w:rPr>
              <w:t xml:space="preserve"> </w:t>
            </w:r>
            <w:r>
              <w:rPr>
                <w:rFonts w:ascii="Consolas" w:eastAsia="Consolas" w:hAnsi="Consolas" w:cs="Consolas"/>
                <w:color w:val="001080"/>
                <w:sz w:val="21"/>
                <w:szCs w:val="21"/>
              </w:rPr>
              <w:t>to</w:t>
            </w:r>
            <w:r>
              <w:rPr>
                <w:rFonts w:ascii="Consolas" w:eastAsia="Consolas" w:hAnsi="Consolas" w:cs="Consolas"/>
                <w:sz w:val="21"/>
                <w:szCs w:val="21"/>
              </w:rPr>
              <w:t xml:space="preserve"> </w:t>
            </w:r>
            <w:r>
              <w:rPr>
                <w:rFonts w:ascii="Consolas" w:eastAsia="Consolas" w:hAnsi="Consolas" w:cs="Consolas"/>
                <w:color w:val="001080"/>
                <w:sz w:val="21"/>
                <w:szCs w:val="21"/>
              </w:rPr>
              <w:t>user</w:t>
            </w:r>
            <w:r>
              <w:rPr>
                <w:rFonts w:ascii="Consolas" w:eastAsia="Consolas" w:hAnsi="Consolas" w:cs="Consolas"/>
                <w:sz w:val="21"/>
                <w:szCs w:val="21"/>
              </w:rPr>
              <w:t>'</w:t>
            </w:r>
            <w:r>
              <w:rPr>
                <w:rFonts w:ascii="Consolas" w:eastAsia="Consolas" w:hAnsi="Consolas" w:cs="Consolas"/>
                <w:color w:val="001080"/>
                <w:sz w:val="21"/>
                <w:szCs w:val="21"/>
              </w:rPr>
              <w:t>s</w:t>
            </w:r>
            <w:r>
              <w:rPr>
                <w:rFonts w:ascii="Consolas" w:eastAsia="Consolas" w:hAnsi="Consolas" w:cs="Consolas"/>
                <w:sz w:val="21"/>
                <w:szCs w:val="21"/>
              </w:rPr>
              <w:t xml:space="preserve"> </w:t>
            </w:r>
            <w:proofErr w:type="spellStart"/>
            <w:r>
              <w:rPr>
                <w:rFonts w:ascii="Consolas" w:eastAsia="Consolas" w:hAnsi="Consolas" w:cs="Consolas"/>
                <w:color w:val="001080"/>
                <w:sz w:val="21"/>
                <w:szCs w:val="21"/>
              </w:rPr>
              <w:t>user_id</w:t>
            </w:r>
            <w:proofErr w:type="spellEnd"/>
          </w:p>
          <w:p w14:paraId="061D316C"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28FDA945" w14:textId="77777777" w:rsidR="00001BF7" w:rsidRDefault="00115F48">
            <w:pPr>
              <w:widowControl w:val="0"/>
              <w:shd w:val="clear" w:color="auto" w:fill="FFFFFF"/>
              <w:spacing w:after="0" w:line="325" w:lineRule="auto"/>
              <w:ind w:left="0"/>
              <w:rPr>
                <w:rFonts w:ascii="Consolas" w:eastAsia="Consolas" w:hAnsi="Consolas" w:cs="Consolas"/>
                <w:color w:val="AF00DB"/>
                <w:sz w:val="21"/>
                <w:szCs w:val="21"/>
              </w:rPr>
            </w:pPr>
            <w:r>
              <w:rPr>
                <w:rFonts w:ascii="Consolas" w:eastAsia="Consolas" w:hAnsi="Consolas" w:cs="Consolas"/>
                <w:sz w:val="21"/>
                <w:szCs w:val="21"/>
              </w:rPr>
              <w:t xml:space="preserve">    </w:t>
            </w:r>
            <w:proofErr w:type="spellStart"/>
            <w:r>
              <w:rPr>
                <w:rFonts w:ascii="Consolas" w:eastAsia="Consolas" w:hAnsi="Consolas" w:cs="Consolas"/>
                <w:color w:val="AF00DB"/>
                <w:sz w:val="21"/>
                <w:szCs w:val="21"/>
              </w:rPr>
              <w:t>endelse</w:t>
            </w:r>
            <w:proofErr w:type="spellEnd"/>
          </w:p>
          <w:p w14:paraId="265375EA"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6ADF4E2C" w14:textId="77777777" w:rsidR="00001BF7" w:rsidRDefault="00115F48">
            <w:pPr>
              <w:widowControl w:val="0"/>
              <w:shd w:val="clear" w:color="auto" w:fill="FFFFFF"/>
              <w:spacing w:after="0" w:line="325" w:lineRule="auto"/>
              <w:ind w:left="0"/>
              <w:rPr>
                <w:rFonts w:ascii="Consolas" w:eastAsia="Consolas" w:hAnsi="Consolas" w:cs="Consolas"/>
                <w:color w:val="001080"/>
                <w:sz w:val="21"/>
                <w:szCs w:val="21"/>
              </w:rPr>
            </w:pPr>
            <w:r>
              <w:rPr>
                <w:rFonts w:ascii="Consolas" w:eastAsia="Consolas" w:hAnsi="Consolas" w:cs="Consolas"/>
                <w:sz w:val="21"/>
                <w:szCs w:val="21"/>
              </w:rPr>
              <w:t xml:space="preserve">    </w:t>
            </w:r>
            <w:r>
              <w:rPr>
                <w:rFonts w:ascii="Consolas" w:eastAsia="Consolas" w:hAnsi="Consolas" w:cs="Consolas"/>
                <w:color w:val="001080"/>
                <w:sz w:val="21"/>
                <w:szCs w:val="21"/>
              </w:rPr>
              <w:t>Display</w:t>
            </w:r>
            <w:r>
              <w:rPr>
                <w:rFonts w:ascii="Consolas" w:eastAsia="Consolas" w:hAnsi="Consolas" w:cs="Consolas"/>
                <w:sz w:val="21"/>
                <w:szCs w:val="21"/>
              </w:rPr>
              <w:t xml:space="preserve">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trails</w:t>
            </w:r>
            <w:r>
              <w:rPr>
                <w:rFonts w:ascii="Consolas" w:eastAsia="Consolas" w:hAnsi="Consolas" w:cs="Consolas"/>
                <w:sz w:val="21"/>
                <w:szCs w:val="21"/>
              </w:rPr>
              <w:t xml:space="preserve"> </w:t>
            </w:r>
            <w:r>
              <w:rPr>
                <w:rFonts w:ascii="Consolas" w:eastAsia="Consolas" w:hAnsi="Consolas" w:cs="Consolas"/>
                <w:color w:val="001080"/>
                <w:sz w:val="21"/>
                <w:szCs w:val="21"/>
              </w:rPr>
              <w:t>found</w:t>
            </w:r>
            <w:r>
              <w:rPr>
                <w:rFonts w:ascii="Consolas" w:eastAsia="Consolas" w:hAnsi="Consolas" w:cs="Consolas"/>
                <w:sz w:val="21"/>
                <w:szCs w:val="21"/>
              </w:rPr>
              <w:t xml:space="preserve"> in </w:t>
            </w:r>
            <w:r>
              <w:rPr>
                <w:rFonts w:ascii="Consolas" w:eastAsia="Consolas" w:hAnsi="Consolas" w:cs="Consolas"/>
                <w:color w:val="001080"/>
                <w:sz w:val="21"/>
                <w:szCs w:val="21"/>
              </w:rPr>
              <w:t>the</w:t>
            </w:r>
            <w:r>
              <w:rPr>
                <w:rFonts w:ascii="Consolas" w:eastAsia="Consolas" w:hAnsi="Consolas" w:cs="Consolas"/>
                <w:sz w:val="21"/>
                <w:szCs w:val="21"/>
              </w:rPr>
              <w:t xml:space="preserve"> </w:t>
            </w:r>
            <w:r>
              <w:rPr>
                <w:rFonts w:ascii="Consolas" w:eastAsia="Consolas" w:hAnsi="Consolas" w:cs="Consolas"/>
                <w:color w:val="001080"/>
                <w:sz w:val="21"/>
                <w:szCs w:val="21"/>
              </w:rPr>
              <w:t>recommendation</w:t>
            </w:r>
            <w:r>
              <w:rPr>
                <w:rFonts w:ascii="Consolas" w:eastAsia="Consolas" w:hAnsi="Consolas" w:cs="Consolas"/>
                <w:sz w:val="21"/>
                <w:szCs w:val="21"/>
              </w:rPr>
              <w:t xml:space="preserve"> </w:t>
            </w:r>
            <w:r>
              <w:rPr>
                <w:rFonts w:ascii="Consolas" w:eastAsia="Consolas" w:hAnsi="Consolas" w:cs="Consolas"/>
                <w:color w:val="001080"/>
                <w:sz w:val="21"/>
                <w:szCs w:val="21"/>
              </w:rPr>
              <w:t>array</w:t>
            </w:r>
          </w:p>
          <w:p w14:paraId="13C6E8B8" w14:textId="77777777" w:rsidR="00001BF7" w:rsidRDefault="00001BF7">
            <w:pPr>
              <w:widowControl w:val="0"/>
              <w:shd w:val="clear" w:color="auto" w:fill="FFFFFF"/>
              <w:spacing w:after="0" w:line="325" w:lineRule="auto"/>
              <w:ind w:left="0"/>
              <w:rPr>
                <w:rFonts w:ascii="Consolas" w:eastAsia="Consolas" w:hAnsi="Consolas" w:cs="Consolas"/>
                <w:sz w:val="21"/>
                <w:szCs w:val="21"/>
              </w:rPr>
            </w:pPr>
          </w:p>
          <w:p w14:paraId="50DAA2B3" w14:textId="77777777" w:rsidR="00001BF7" w:rsidRDefault="00115F48">
            <w:pPr>
              <w:widowControl w:val="0"/>
              <w:shd w:val="clear" w:color="auto" w:fill="FFFFFF"/>
              <w:spacing w:after="0" w:line="325" w:lineRule="auto"/>
              <w:ind w:left="0"/>
              <w:rPr>
                <w:rFonts w:ascii="Consolas" w:eastAsia="Consolas" w:hAnsi="Consolas" w:cs="Consolas"/>
                <w:color w:val="AF00DB"/>
                <w:sz w:val="21"/>
                <w:szCs w:val="21"/>
              </w:rPr>
            </w:pPr>
            <w:r>
              <w:rPr>
                <w:rFonts w:ascii="Consolas" w:eastAsia="Consolas" w:hAnsi="Consolas" w:cs="Consolas"/>
                <w:color w:val="AF00DB"/>
                <w:sz w:val="21"/>
                <w:szCs w:val="21"/>
              </w:rPr>
              <w:t>end</w:t>
            </w:r>
          </w:p>
          <w:p w14:paraId="6EA08E48" w14:textId="77777777" w:rsidR="00001BF7" w:rsidRDefault="00115F48">
            <w:pPr>
              <w:widowControl w:val="0"/>
              <w:shd w:val="clear" w:color="auto" w:fill="FFFFFF"/>
              <w:spacing w:after="0" w:line="325" w:lineRule="auto"/>
              <w:ind w:left="0"/>
              <w:rPr>
                <w:sz w:val="22"/>
                <w:szCs w:val="22"/>
              </w:rPr>
            </w:pPr>
            <w:r>
              <w:rPr>
                <w:rFonts w:ascii="Consolas" w:eastAsia="Consolas" w:hAnsi="Consolas" w:cs="Consolas"/>
                <w:sz w:val="21"/>
                <w:szCs w:val="21"/>
              </w:rPr>
              <w:t>}</w:t>
            </w:r>
          </w:p>
        </w:tc>
      </w:tr>
    </w:tbl>
    <w:p w14:paraId="504D4A6E" w14:textId="77777777" w:rsidR="00001BF7" w:rsidRDefault="00001BF7">
      <w:pPr>
        <w:spacing w:after="0" w:line="276" w:lineRule="auto"/>
        <w:ind w:left="0"/>
        <w:rPr>
          <w:color w:val="434343"/>
          <w:sz w:val="28"/>
          <w:szCs w:val="28"/>
        </w:rPr>
      </w:pPr>
    </w:p>
    <w:p w14:paraId="402D31E2" w14:textId="77777777" w:rsidR="00001BF7" w:rsidRDefault="00001BF7">
      <w:pPr>
        <w:spacing w:after="0" w:line="276" w:lineRule="auto"/>
        <w:ind w:left="0"/>
        <w:rPr>
          <w:sz w:val="22"/>
          <w:szCs w:val="22"/>
        </w:rPr>
      </w:pPr>
    </w:p>
    <w:bookmarkStart w:id="445" w:name="_285dxwjv4c21" w:colFirst="0" w:colLast="0"/>
    <w:bookmarkEnd w:id="445"/>
    <w:p w14:paraId="20DF6F5D" w14:textId="77777777" w:rsidR="00001BF7" w:rsidRDefault="00115F48">
      <w:pPr>
        <w:pStyle w:val="Heading3"/>
        <w:spacing w:after="0"/>
        <w:ind w:left="0"/>
        <w:rPr>
          <w:color w:val="434343"/>
        </w:rPr>
      </w:pPr>
      <w:r>
        <w:fldChar w:fldCharType="begin"/>
      </w:r>
      <w:r>
        <w:instrText xml:space="preserve"> HYPERLINK "https://docs.google.com/document/d/1bT6ELQNTdg1O-alrJfPAo3woqcuZAi8VbPy_bWSeuNo/edit" \l "bookmark=id.q7bnhq21pq39" \h </w:instrText>
      </w:r>
      <w:r>
        <w:fldChar w:fldCharType="separate"/>
      </w:r>
      <w:r>
        <w:rPr>
          <w:color w:val="1155CC"/>
          <w:u w:val="single"/>
        </w:rPr>
        <w:t>5.12.2</w:t>
      </w:r>
      <w:r>
        <w:rPr>
          <w:color w:val="1155CC"/>
          <w:u w:val="single"/>
        </w:rPr>
        <w:fldChar w:fldCharType="end"/>
      </w:r>
      <w:r>
        <w:rPr>
          <w:color w:val="434343"/>
        </w:rPr>
        <w:t xml:space="preserve"> Keyword Search</w:t>
      </w:r>
    </w:p>
    <w:p w14:paraId="36C00878" w14:textId="77777777" w:rsidR="00001BF7" w:rsidRDefault="00115F48">
      <w:pPr>
        <w:spacing w:after="0" w:line="276" w:lineRule="auto"/>
        <w:ind w:left="0"/>
        <w:rPr>
          <w:color w:val="434343"/>
          <w:sz w:val="22"/>
          <w:szCs w:val="22"/>
        </w:rPr>
      </w:pPr>
      <w:r>
        <w:t>Relevant keywords are found in the trails table. The following pseudocode will serve as a guide on how</w:t>
      </w:r>
      <w:r>
        <w:t xml:space="preserve"> to query these keywords. See section</w:t>
      </w:r>
      <w:r>
        <w:rPr>
          <w:color w:val="434343"/>
          <w:sz w:val="22"/>
          <w:szCs w:val="22"/>
        </w:rPr>
        <w:t xml:space="preserve"> </w:t>
      </w:r>
      <w:hyperlink w:anchor="k5ua8f3x3rxb">
        <w:r>
          <w:rPr>
            <w:color w:val="1155CC"/>
            <w:u w:val="single"/>
          </w:rPr>
          <w:t>5.6.2.2</w:t>
        </w:r>
      </w:hyperlink>
      <w:r>
        <w:rPr>
          <w:color w:val="434343"/>
          <w:sz w:val="22"/>
          <w:szCs w:val="22"/>
        </w:rPr>
        <w:t xml:space="preserve"> </w:t>
      </w:r>
      <w:r>
        <w:t>for table entity details.</w:t>
      </w:r>
    </w:p>
    <w:p w14:paraId="0011BA97" w14:textId="77777777" w:rsidR="00001BF7" w:rsidRDefault="00001BF7">
      <w:pPr>
        <w:spacing w:after="0" w:line="276" w:lineRule="auto"/>
        <w:ind w:left="0"/>
        <w:rPr>
          <w:color w:val="434343"/>
          <w:sz w:val="22"/>
          <w:szCs w:val="22"/>
        </w:rPr>
      </w:pPr>
    </w:p>
    <w:p w14:paraId="432FE1E9" w14:textId="77777777" w:rsidR="00001BF7" w:rsidRDefault="00115F48">
      <w:pPr>
        <w:spacing w:after="0" w:line="276" w:lineRule="auto"/>
        <w:ind w:left="0"/>
        <w:rPr>
          <w:color w:val="434343"/>
          <w:sz w:val="22"/>
          <w:szCs w:val="22"/>
        </w:rPr>
      </w:pPr>
      <w:r>
        <w:rPr>
          <w:color w:val="434343"/>
          <w:sz w:val="22"/>
          <w:szCs w:val="22"/>
        </w:rPr>
        <w:t>QUERY keyword FROM all columns WITHIN TABLE trails</w:t>
      </w:r>
    </w:p>
    <w:p w14:paraId="1EFA842F" w14:textId="77777777" w:rsidR="00001BF7" w:rsidRDefault="00001BF7">
      <w:pPr>
        <w:spacing w:after="0" w:line="276" w:lineRule="auto"/>
        <w:ind w:left="0"/>
        <w:rPr>
          <w:color w:val="434343"/>
          <w:sz w:val="22"/>
          <w:szCs w:val="22"/>
        </w:rPr>
      </w:pPr>
    </w:p>
    <w:p w14:paraId="0BADCCB4" w14:textId="77777777" w:rsidR="00001BF7" w:rsidRDefault="00115F48">
      <w:pPr>
        <w:spacing w:after="0" w:line="276" w:lineRule="auto"/>
        <w:ind w:left="0"/>
        <w:rPr>
          <w:color w:val="434343"/>
          <w:sz w:val="22"/>
          <w:szCs w:val="22"/>
        </w:rPr>
      </w:pPr>
      <w:r>
        <w:rPr>
          <w:color w:val="434343"/>
          <w:sz w:val="22"/>
          <w:szCs w:val="22"/>
        </w:rPr>
        <w:t>DISPLAY results TO presentation view.</w:t>
      </w:r>
    </w:p>
    <w:p w14:paraId="2592CFC3" w14:textId="77777777" w:rsidR="00001BF7" w:rsidRDefault="00001BF7">
      <w:pPr>
        <w:spacing w:after="0" w:line="276" w:lineRule="auto"/>
        <w:ind w:left="0"/>
        <w:rPr>
          <w:color w:val="434343"/>
          <w:sz w:val="28"/>
          <w:szCs w:val="28"/>
        </w:rPr>
      </w:pPr>
    </w:p>
    <w:bookmarkStart w:id="446" w:name="_rorkzhucapxh" w:colFirst="0" w:colLast="0"/>
    <w:bookmarkEnd w:id="446"/>
    <w:p w14:paraId="0C39326D" w14:textId="77777777" w:rsidR="00001BF7" w:rsidRDefault="00115F48">
      <w:pPr>
        <w:pStyle w:val="Heading3"/>
        <w:spacing w:after="0" w:line="276" w:lineRule="auto"/>
        <w:ind w:left="0"/>
      </w:pPr>
      <w:r>
        <w:fldChar w:fldCharType="begin"/>
      </w:r>
      <w:r>
        <w:instrText xml:space="preserve"> HYPERLINK "https://docs.google.com/document/d/1bT6ELQN</w:instrText>
      </w:r>
      <w:r>
        <w:instrText xml:space="preserve">Tdg1O-alrJfPAo3woqcuZAi8VbPy_bWSeuNo/edit" \l "bookmark=id.q7bnhq21pq39" \h </w:instrText>
      </w:r>
      <w:r>
        <w:fldChar w:fldCharType="separate"/>
      </w:r>
      <w:r>
        <w:rPr>
          <w:color w:val="1155CC"/>
          <w:u w:val="single"/>
        </w:rPr>
        <w:t>5.12.3</w:t>
      </w:r>
      <w:r>
        <w:rPr>
          <w:color w:val="1155CC"/>
          <w:u w:val="single"/>
        </w:rPr>
        <w:fldChar w:fldCharType="end"/>
      </w:r>
      <w:r>
        <w:rPr>
          <w:color w:val="434343"/>
        </w:rPr>
        <w:t xml:space="preserve"> Trail Search</w:t>
      </w:r>
    </w:p>
    <w:p w14:paraId="09503720" w14:textId="77777777" w:rsidR="00001BF7" w:rsidRDefault="00115F48">
      <w:pPr>
        <w:spacing w:after="0" w:line="276" w:lineRule="auto"/>
        <w:ind w:left="0"/>
        <w:rPr>
          <w:color w:val="434343"/>
          <w:sz w:val="22"/>
          <w:szCs w:val="22"/>
        </w:rPr>
      </w:pPr>
      <w:r>
        <w:t>Trail searching will query exact or near exact names. The following pseudocode will serve as a guide on how to query these keywords. See section</w:t>
      </w:r>
      <w:r>
        <w:rPr>
          <w:color w:val="434343"/>
          <w:sz w:val="22"/>
          <w:szCs w:val="22"/>
        </w:rPr>
        <w:t xml:space="preserve"> </w:t>
      </w:r>
      <w:hyperlink w:anchor="k5ua8f3x3rxb">
        <w:r>
          <w:rPr>
            <w:color w:val="1155CC"/>
            <w:u w:val="single"/>
          </w:rPr>
          <w:t>5.6.2.2</w:t>
        </w:r>
      </w:hyperlink>
      <w:r>
        <w:rPr>
          <w:color w:val="434343"/>
          <w:sz w:val="22"/>
          <w:szCs w:val="22"/>
        </w:rPr>
        <w:t xml:space="preserve"> </w:t>
      </w:r>
      <w:r>
        <w:t>for table entity details.</w:t>
      </w:r>
    </w:p>
    <w:p w14:paraId="655F6A97" w14:textId="77777777" w:rsidR="00001BF7" w:rsidRDefault="00001BF7">
      <w:pPr>
        <w:spacing w:after="0" w:line="276" w:lineRule="auto"/>
        <w:ind w:left="0"/>
        <w:rPr>
          <w:color w:val="434343"/>
          <w:sz w:val="22"/>
          <w:szCs w:val="22"/>
        </w:rPr>
      </w:pPr>
    </w:p>
    <w:p w14:paraId="188903E4" w14:textId="77777777" w:rsidR="00001BF7" w:rsidRDefault="00115F48">
      <w:pPr>
        <w:spacing w:after="0" w:line="276" w:lineRule="auto"/>
        <w:ind w:left="0"/>
        <w:rPr>
          <w:color w:val="434343"/>
          <w:sz w:val="22"/>
          <w:szCs w:val="22"/>
        </w:rPr>
      </w:pPr>
      <w:r>
        <w:rPr>
          <w:color w:val="434343"/>
          <w:sz w:val="22"/>
          <w:szCs w:val="22"/>
        </w:rPr>
        <w:t xml:space="preserve">QUERY keyword FROM </w:t>
      </w:r>
      <w:proofErr w:type="spellStart"/>
      <w:r>
        <w:rPr>
          <w:color w:val="434343"/>
          <w:sz w:val="22"/>
          <w:szCs w:val="22"/>
        </w:rPr>
        <w:t>trail_name</w:t>
      </w:r>
      <w:proofErr w:type="spellEnd"/>
      <w:r>
        <w:rPr>
          <w:color w:val="434343"/>
          <w:sz w:val="22"/>
          <w:szCs w:val="22"/>
        </w:rPr>
        <w:t xml:space="preserve"> WITHIN TABLE trails</w:t>
      </w:r>
    </w:p>
    <w:p w14:paraId="5B66FDEB" w14:textId="77777777" w:rsidR="00001BF7" w:rsidRDefault="00001BF7">
      <w:pPr>
        <w:spacing w:after="0" w:line="276" w:lineRule="auto"/>
        <w:ind w:left="0"/>
        <w:rPr>
          <w:color w:val="434343"/>
          <w:sz w:val="22"/>
          <w:szCs w:val="22"/>
        </w:rPr>
      </w:pPr>
    </w:p>
    <w:p w14:paraId="19281423" w14:textId="77777777" w:rsidR="00001BF7" w:rsidRDefault="00115F48">
      <w:pPr>
        <w:spacing w:after="0" w:line="276" w:lineRule="auto"/>
        <w:ind w:left="0"/>
        <w:rPr>
          <w:sz w:val="22"/>
          <w:szCs w:val="22"/>
        </w:rPr>
      </w:pPr>
      <w:r>
        <w:rPr>
          <w:color w:val="434343"/>
          <w:sz w:val="22"/>
          <w:szCs w:val="22"/>
        </w:rPr>
        <w:t>DISPLAY results TO presentation view.</w:t>
      </w:r>
    </w:p>
    <w:p w14:paraId="31994E8B" w14:textId="77777777" w:rsidR="00001BF7" w:rsidRDefault="00001BF7">
      <w:pPr>
        <w:spacing w:after="0" w:line="276" w:lineRule="auto"/>
        <w:ind w:left="0"/>
        <w:rPr>
          <w:color w:val="434343"/>
          <w:sz w:val="28"/>
          <w:szCs w:val="28"/>
        </w:rPr>
      </w:pPr>
    </w:p>
    <w:p w14:paraId="6166FD71" w14:textId="77777777" w:rsidR="00001BF7" w:rsidRDefault="00001BF7">
      <w:pPr>
        <w:spacing w:after="0" w:line="276" w:lineRule="auto"/>
        <w:ind w:left="0"/>
        <w:rPr>
          <w:sz w:val="20"/>
          <w:szCs w:val="20"/>
        </w:rPr>
      </w:pPr>
    </w:p>
    <w:p w14:paraId="4715B4D0" w14:textId="77777777" w:rsidR="00001BF7" w:rsidRDefault="00001BF7">
      <w:pPr>
        <w:spacing w:after="0" w:line="276" w:lineRule="auto"/>
        <w:ind w:left="0"/>
      </w:pPr>
    </w:p>
    <w:p w14:paraId="26C66475" w14:textId="77777777" w:rsidR="00001BF7" w:rsidRDefault="00115F48">
      <w:pPr>
        <w:pStyle w:val="Heading1"/>
        <w:ind w:left="0"/>
      </w:pPr>
      <w:bookmarkStart w:id="447" w:name="_qzuncwd388u9" w:colFirst="0" w:colLast="0"/>
      <w:bookmarkEnd w:id="447"/>
      <w:r>
        <w:t>5.13 Resources</w:t>
      </w:r>
    </w:p>
    <w:p w14:paraId="2408AEA1" w14:textId="77777777" w:rsidR="00001BF7" w:rsidRDefault="00115F48">
      <w:pPr>
        <w:spacing w:after="0" w:line="276" w:lineRule="auto"/>
        <w:ind w:left="0"/>
      </w:pPr>
      <w:r>
        <w:rPr>
          <w:color w:val="1D1C1D"/>
        </w:rPr>
        <w:t xml:space="preserve">The resource viewpoint is a view of the performance of the available resources in the </w:t>
      </w:r>
      <w:proofErr w:type="spellStart"/>
      <w:r>
        <w:rPr>
          <w:color w:val="1D1C1D"/>
        </w:rPr>
        <w:t>Trailru</w:t>
      </w:r>
      <w:proofErr w:type="spellEnd"/>
      <w:r>
        <w:rPr>
          <w:color w:val="1D1C1D"/>
        </w:rPr>
        <w:t xml:space="preserve"> application. It lists the available resources in the diagrams and the performance of how the resources interact with each other. Each diagram is another aspect of</w:t>
      </w:r>
      <w:r>
        <w:rPr>
          <w:color w:val="1D1C1D"/>
        </w:rPr>
        <w:t xml:space="preserve"> the performance of the application and is described in detail below.  The resource viewpoint is described in </w:t>
      </w:r>
      <w:proofErr w:type="gramStart"/>
      <w:r>
        <w:rPr>
          <w:color w:val="1D1C1D"/>
        </w:rPr>
        <w:t xml:space="preserve">the </w:t>
      </w:r>
      <w:r>
        <w:t xml:space="preserve"> IEEE</w:t>
      </w:r>
      <w:proofErr w:type="gramEnd"/>
      <w:r>
        <w:t xml:space="preserve"> Std 1016-2009 on page 22, section 5.13.</w:t>
      </w:r>
    </w:p>
    <w:p w14:paraId="7C200CF5" w14:textId="77777777" w:rsidR="00001BF7" w:rsidRDefault="00115F48">
      <w:pPr>
        <w:pStyle w:val="Heading3"/>
      </w:pPr>
      <w:bookmarkStart w:id="448" w:name="_swn4xh8tfc9b" w:colFirst="0" w:colLast="0"/>
      <w:bookmarkEnd w:id="448"/>
      <w:r>
        <w:t>5.13.1 Search results in 5 seconds or less</w:t>
      </w:r>
    </w:p>
    <w:p w14:paraId="749E153A" w14:textId="77777777" w:rsidR="00001BF7" w:rsidRDefault="00115F48">
      <w:pPr>
        <w:spacing w:after="0" w:line="276" w:lineRule="auto"/>
        <w:ind w:left="0"/>
      </w:pPr>
      <w:r>
        <w:rPr>
          <w:sz w:val="22"/>
          <w:szCs w:val="22"/>
        </w:rPr>
        <w:t xml:space="preserve">Related SDD Sections: </w:t>
      </w:r>
      <w:hyperlink w:anchor="51ewvu4x0c8z">
        <w:r>
          <w:rPr>
            <w:color w:val="1155CC"/>
            <w:u w:val="single"/>
          </w:rPr>
          <w:t>5.2.1</w:t>
        </w:r>
      </w:hyperlink>
      <w:r>
        <w:t xml:space="preserve">, </w:t>
      </w:r>
      <w:hyperlink w:anchor="j07qy2jvvzv1">
        <w:r>
          <w:rPr>
            <w:color w:val="1155CC"/>
            <w:u w:val="single"/>
          </w:rPr>
          <w:t>5.8.1.1</w:t>
        </w:r>
      </w:hyperlink>
      <w:r>
        <w:t xml:space="preserve">, </w:t>
      </w:r>
      <w:hyperlink w:anchor="6gc6oodxlzzw">
        <w:r>
          <w:rPr>
            <w:color w:val="1155CC"/>
            <w:u w:val="single"/>
          </w:rPr>
          <w:t>5.11.1</w:t>
        </w:r>
      </w:hyperlink>
    </w:p>
    <w:p w14:paraId="6FA14695" w14:textId="77777777" w:rsidR="00001BF7" w:rsidRDefault="00115F48">
      <w:pPr>
        <w:spacing w:after="0" w:line="276" w:lineRule="auto"/>
        <w:ind w:left="0"/>
        <w:rPr>
          <w:sz w:val="26"/>
          <w:szCs w:val="26"/>
        </w:rPr>
      </w:pPr>
      <w:r>
        <w:rPr>
          <w:sz w:val="22"/>
          <w:szCs w:val="22"/>
        </w:rPr>
        <w:t xml:space="preserve">Design Concerns from SRS: </w:t>
      </w:r>
      <w:hyperlink r:id="rId421" w:anchor="heading=h.6o0fo4387r79">
        <w:r>
          <w:rPr>
            <w:color w:val="1155CC"/>
            <w:u w:val="single"/>
          </w:rPr>
          <w:t>1.2.1</w:t>
        </w:r>
      </w:hyperlink>
    </w:p>
    <w:p w14:paraId="191DAD5B" w14:textId="77777777" w:rsidR="00001BF7" w:rsidRDefault="00001BF7">
      <w:pPr>
        <w:spacing w:after="0" w:line="276" w:lineRule="auto"/>
        <w:ind w:left="0"/>
      </w:pPr>
    </w:p>
    <w:p w14:paraId="22902CD7" w14:textId="77777777" w:rsidR="00001BF7" w:rsidRDefault="00115F48">
      <w:r>
        <w:t>Results searched for by the user shall be shown in 5 seconds or less to the user. This constraint shall be consistent 9</w:t>
      </w:r>
      <w:r>
        <w:t>5% of the time during testing. The process is complete when the user can scroll through the results of the search. This applies to any hike or word that the user searches for.</w:t>
      </w:r>
      <w:r>
        <w:rPr>
          <w:sz w:val="22"/>
          <w:szCs w:val="22"/>
        </w:rPr>
        <w:t xml:space="preserve"> </w:t>
      </w:r>
    </w:p>
    <w:tbl>
      <w:tblPr>
        <w:tblStyle w:val="afffffffd"/>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0E722061" w14:textId="77777777">
        <w:trPr>
          <w:trHeight w:val="1548"/>
        </w:trPr>
        <w:tc>
          <w:tcPr>
            <w:tcW w:w="10215" w:type="dxa"/>
            <w:shd w:val="clear" w:color="auto" w:fill="auto"/>
            <w:tcMar>
              <w:top w:w="100" w:type="dxa"/>
              <w:left w:w="100" w:type="dxa"/>
              <w:bottom w:w="100" w:type="dxa"/>
              <w:right w:w="100" w:type="dxa"/>
            </w:tcMar>
          </w:tcPr>
          <w:p w14:paraId="1014F11A" w14:textId="77777777" w:rsidR="00001BF7" w:rsidRDefault="00115F48">
            <w:pPr>
              <w:ind w:left="0"/>
              <w:jc w:val="center"/>
            </w:pPr>
            <w:r>
              <w:rPr>
                <w:noProof/>
                <w:sz w:val="22"/>
                <w:szCs w:val="22"/>
              </w:rPr>
              <w:drawing>
                <wp:inline distT="114300" distB="114300" distL="114300" distR="114300" wp14:anchorId="4661D01E" wp14:editId="3179E6CA">
                  <wp:extent cx="5729288" cy="177448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2"/>
                          <a:srcRect/>
                          <a:stretch>
                            <a:fillRect/>
                          </a:stretch>
                        </pic:blipFill>
                        <pic:spPr>
                          <a:xfrm>
                            <a:off x="0" y="0"/>
                            <a:ext cx="5729288" cy="1774488"/>
                          </a:xfrm>
                          <a:prstGeom prst="rect">
                            <a:avLst/>
                          </a:prstGeom>
                          <a:ln/>
                        </pic:spPr>
                      </pic:pic>
                    </a:graphicData>
                  </a:graphic>
                </wp:inline>
              </w:drawing>
            </w:r>
          </w:p>
        </w:tc>
      </w:tr>
      <w:tr w:rsidR="00001BF7" w14:paraId="7A2CF342" w14:textId="77777777">
        <w:tc>
          <w:tcPr>
            <w:tcW w:w="10215" w:type="dxa"/>
            <w:shd w:val="clear" w:color="auto" w:fill="auto"/>
            <w:tcMar>
              <w:top w:w="100" w:type="dxa"/>
              <w:left w:w="100" w:type="dxa"/>
              <w:bottom w:w="100" w:type="dxa"/>
              <w:right w:w="100" w:type="dxa"/>
            </w:tcMar>
          </w:tcPr>
          <w:p w14:paraId="4B50E9FA" w14:textId="77777777" w:rsidR="00001BF7" w:rsidRDefault="00115F48">
            <w:pPr>
              <w:widowControl w:val="0"/>
              <w:spacing w:after="0" w:line="240" w:lineRule="auto"/>
              <w:ind w:left="0"/>
              <w:rPr>
                <w:i/>
              </w:rPr>
            </w:pPr>
            <w:bookmarkStart w:id="449" w:name="kix.oljc5uxht5h" w:colFirst="0" w:colLast="0"/>
            <w:bookmarkEnd w:id="449"/>
            <w:r>
              <w:rPr>
                <w:i/>
              </w:rPr>
              <w:t>Figure 5.13.1.1 Search Results Diagram</w:t>
            </w:r>
          </w:p>
        </w:tc>
      </w:tr>
    </w:tbl>
    <w:p w14:paraId="297D2A35" w14:textId="77777777" w:rsidR="00001BF7" w:rsidRDefault="00001BF7">
      <w:pPr>
        <w:jc w:val="center"/>
        <w:rPr>
          <w:sz w:val="22"/>
          <w:szCs w:val="22"/>
        </w:rPr>
      </w:pPr>
    </w:p>
    <w:p w14:paraId="41C8F737" w14:textId="77777777" w:rsidR="00001BF7" w:rsidRDefault="00115F48">
      <w:pPr>
        <w:pStyle w:val="Heading3"/>
      </w:pPr>
      <w:bookmarkStart w:id="450" w:name="_d1kjv6jasxta" w:colFirst="0" w:colLast="0"/>
      <w:bookmarkEnd w:id="450"/>
      <w:r>
        <w:lastRenderedPageBreak/>
        <w:t>5.13.2 Traffic level view in 3 seconds or less</w:t>
      </w:r>
    </w:p>
    <w:p w14:paraId="55C0C927" w14:textId="77777777" w:rsidR="00001BF7" w:rsidRDefault="00115F48">
      <w:pPr>
        <w:spacing w:after="0" w:line="276" w:lineRule="auto"/>
        <w:ind w:left="0"/>
      </w:pPr>
      <w:r>
        <w:rPr>
          <w:sz w:val="22"/>
          <w:szCs w:val="22"/>
        </w:rPr>
        <w:t>Related SDD Sections:</w:t>
      </w:r>
      <w:hyperlink w:anchor="1ri48hfthxmc">
        <w:r>
          <w:rPr>
            <w:color w:val="1155CC"/>
            <w:sz w:val="22"/>
            <w:szCs w:val="22"/>
            <w:u w:val="single"/>
          </w:rPr>
          <w:t xml:space="preserve"> </w:t>
        </w:r>
      </w:hyperlink>
      <w:hyperlink w:anchor="1ri48hfthxmc">
        <w:r>
          <w:rPr>
            <w:color w:val="1155CC"/>
            <w:u w:val="single"/>
          </w:rPr>
          <w:t>5.2.3</w:t>
        </w:r>
      </w:hyperlink>
    </w:p>
    <w:p w14:paraId="5FF1C4A4" w14:textId="77777777" w:rsidR="00001BF7" w:rsidRDefault="00115F48">
      <w:pPr>
        <w:spacing w:after="0" w:line="276" w:lineRule="auto"/>
        <w:ind w:left="0"/>
        <w:rPr>
          <w:sz w:val="26"/>
          <w:szCs w:val="26"/>
        </w:rPr>
      </w:pPr>
      <w:r>
        <w:rPr>
          <w:sz w:val="22"/>
          <w:szCs w:val="22"/>
        </w:rPr>
        <w:t xml:space="preserve">Design Concerns from SRS: </w:t>
      </w:r>
      <w:hyperlink r:id="rId423" w:anchor="heading=h.6o0fo4387r79">
        <w:r>
          <w:rPr>
            <w:color w:val="1155CC"/>
            <w:u w:val="single"/>
          </w:rPr>
          <w:t>1.2.3</w:t>
        </w:r>
      </w:hyperlink>
    </w:p>
    <w:p w14:paraId="5911C1DC" w14:textId="77777777" w:rsidR="00001BF7" w:rsidRDefault="00001BF7">
      <w:pPr>
        <w:spacing w:after="0" w:line="276" w:lineRule="auto"/>
        <w:ind w:left="0"/>
      </w:pPr>
    </w:p>
    <w:p w14:paraId="1946FF8C" w14:textId="77777777" w:rsidR="00001BF7" w:rsidRDefault="00115F48">
      <w:r>
        <w:t>The user will be able to view the traffic level of the hike from the hiking selection page within 3 seconds. During the testing phase this process shall be completed in 3 seconds or less 95% of the time</w:t>
      </w:r>
      <w:r>
        <w:t xml:space="preserve">. The process is complete when the user can see the traffic level of the hike. </w:t>
      </w:r>
    </w:p>
    <w:p w14:paraId="53C6638B" w14:textId="77777777" w:rsidR="00001BF7" w:rsidRDefault="00001BF7">
      <w:pPr>
        <w:pStyle w:val="Heading3"/>
      </w:pPr>
      <w:bookmarkStart w:id="451" w:name="_o1owj2lr8d8q" w:colFirst="0" w:colLast="0"/>
      <w:bookmarkEnd w:id="451"/>
    </w:p>
    <w:tbl>
      <w:tblPr>
        <w:tblStyle w:val="afffffffe"/>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10976AD5" w14:textId="77777777">
        <w:trPr>
          <w:trHeight w:val="1548"/>
        </w:trPr>
        <w:tc>
          <w:tcPr>
            <w:tcW w:w="10215" w:type="dxa"/>
            <w:shd w:val="clear" w:color="auto" w:fill="auto"/>
            <w:tcMar>
              <w:top w:w="100" w:type="dxa"/>
              <w:left w:w="100" w:type="dxa"/>
              <w:bottom w:w="100" w:type="dxa"/>
              <w:right w:w="100" w:type="dxa"/>
            </w:tcMar>
          </w:tcPr>
          <w:p w14:paraId="7CE5A27C" w14:textId="77777777" w:rsidR="00001BF7" w:rsidRDefault="00115F48">
            <w:pPr>
              <w:ind w:left="0"/>
              <w:jc w:val="center"/>
            </w:pPr>
            <w:r>
              <w:rPr>
                <w:noProof/>
              </w:rPr>
              <w:drawing>
                <wp:inline distT="114300" distB="114300" distL="114300" distR="114300" wp14:anchorId="2C97AFB2" wp14:editId="523C111C">
                  <wp:extent cx="5815013" cy="1025704"/>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4"/>
                          <a:srcRect/>
                          <a:stretch>
                            <a:fillRect/>
                          </a:stretch>
                        </pic:blipFill>
                        <pic:spPr>
                          <a:xfrm>
                            <a:off x="0" y="0"/>
                            <a:ext cx="5815013" cy="1025704"/>
                          </a:xfrm>
                          <a:prstGeom prst="rect">
                            <a:avLst/>
                          </a:prstGeom>
                          <a:ln/>
                        </pic:spPr>
                      </pic:pic>
                    </a:graphicData>
                  </a:graphic>
                </wp:inline>
              </w:drawing>
            </w:r>
          </w:p>
        </w:tc>
      </w:tr>
      <w:tr w:rsidR="00001BF7" w14:paraId="0062BE94" w14:textId="77777777">
        <w:tc>
          <w:tcPr>
            <w:tcW w:w="10215" w:type="dxa"/>
            <w:shd w:val="clear" w:color="auto" w:fill="auto"/>
            <w:tcMar>
              <w:top w:w="100" w:type="dxa"/>
              <w:left w:w="100" w:type="dxa"/>
              <w:bottom w:w="100" w:type="dxa"/>
              <w:right w:w="100" w:type="dxa"/>
            </w:tcMar>
          </w:tcPr>
          <w:p w14:paraId="1BEA238E" w14:textId="77777777" w:rsidR="00001BF7" w:rsidRDefault="00115F48">
            <w:pPr>
              <w:widowControl w:val="0"/>
              <w:spacing w:after="0" w:line="240" w:lineRule="auto"/>
              <w:ind w:left="0"/>
              <w:rPr>
                <w:i/>
              </w:rPr>
            </w:pPr>
            <w:bookmarkStart w:id="452" w:name="kix.1lcgvpqpudxf" w:colFirst="0" w:colLast="0"/>
            <w:bookmarkEnd w:id="452"/>
            <w:r>
              <w:rPr>
                <w:i/>
              </w:rPr>
              <w:t>Figure 5.13.2.1 Traffic Level View Diagram</w:t>
            </w:r>
          </w:p>
        </w:tc>
      </w:tr>
    </w:tbl>
    <w:p w14:paraId="6735EBE3" w14:textId="77777777" w:rsidR="00001BF7" w:rsidRDefault="00001BF7">
      <w:pPr>
        <w:jc w:val="center"/>
        <w:rPr>
          <w:sz w:val="22"/>
          <w:szCs w:val="22"/>
        </w:rPr>
      </w:pPr>
    </w:p>
    <w:p w14:paraId="1AA73F2E" w14:textId="77777777" w:rsidR="00001BF7" w:rsidRDefault="00115F48">
      <w:pPr>
        <w:pStyle w:val="Heading3"/>
      </w:pPr>
      <w:bookmarkStart w:id="453" w:name="_i3576hqjynvr" w:colFirst="0" w:colLast="0"/>
      <w:bookmarkEnd w:id="453"/>
      <w:r>
        <w:t>5.13.3 Hike distance and difficulty view in 3 seconds or less</w:t>
      </w:r>
    </w:p>
    <w:p w14:paraId="1D2F962A" w14:textId="77777777" w:rsidR="00001BF7" w:rsidRDefault="00115F48">
      <w:pPr>
        <w:spacing w:after="0" w:line="276" w:lineRule="auto"/>
        <w:ind w:left="0"/>
      </w:pPr>
      <w:r>
        <w:rPr>
          <w:sz w:val="22"/>
          <w:szCs w:val="22"/>
        </w:rPr>
        <w:t xml:space="preserve">Related SDD Sections: </w:t>
      </w:r>
      <w:hyperlink w:anchor="izi97lri6o7r">
        <w:r>
          <w:rPr>
            <w:color w:val="1155CC"/>
            <w:u w:val="single"/>
          </w:rPr>
          <w:t>5.2.5</w:t>
        </w:r>
      </w:hyperlink>
    </w:p>
    <w:p w14:paraId="45A0838D" w14:textId="77777777" w:rsidR="00001BF7" w:rsidRDefault="00115F48">
      <w:pPr>
        <w:spacing w:after="0" w:line="276" w:lineRule="auto"/>
        <w:ind w:left="0"/>
        <w:rPr>
          <w:sz w:val="26"/>
          <w:szCs w:val="26"/>
        </w:rPr>
      </w:pPr>
      <w:r>
        <w:rPr>
          <w:sz w:val="22"/>
          <w:szCs w:val="22"/>
        </w:rPr>
        <w:t xml:space="preserve">Design Concerns from SRS: </w:t>
      </w:r>
      <w:hyperlink r:id="rId425" w:anchor="heading=h.6o0fo4387r79">
        <w:r>
          <w:rPr>
            <w:color w:val="1155CC"/>
            <w:u w:val="single"/>
          </w:rPr>
          <w:t>1.2.5</w:t>
        </w:r>
      </w:hyperlink>
    </w:p>
    <w:p w14:paraId="39E39E33" w14:textId="77777777" w:rsidR="00001BF7" w:rsidRDefault="00001BF7">
      <w:pPr>
        <w:spacing w:after="0" w:line="276" w:lineRule="auto"/>
        <w:ind w:left="0"/>
      </w:pPr>
    </w:p>
    <w:p w14:paraId="6C38EC88" w14:textId="77777777" w:rsidR="00001BF7" w:rsidRDefault="00115F48">
      <w:r>
        <w:t>The user shall be able to see the distance and the difficulty of the hike in 3 seconds or less. The process shall be complete in 3 seconds or less 95% of the time during the testing phase. The process is complete when the user can see the distance and diff</w:t>
      </w:r>
      <w:r>
        <w:t xml:space="preserve">iculty of the hike. </w:t>
      </w:r>
    </w:p>
    <w:tbl>
      <w:tblPr>
        <w:tblStyle w:val="affffffff"/>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7B3656D5" w14:textId="77777777">
        <w:trPr>
          <w:trHeight w:val="1548"/>
        </w:trPr>
        <w:tc>
          <w:tcPr>
            <w:tcW w:w="10215" w:type="dxa"/>
            <w:shd w:val="clear" w:color="auto" w:fill="auto"/>
            <w:tcMar>
              <w:top w:w="100" w:type="dxa"/>
              <w:left w:w="100" w:type="dxa"/>
              <w:bottom w:w="100" w:type="dxa"/>
              <w:right w:w="100" w:type="dxa"/>
            </w:tcMar>
          </w:tcPr>
          <w:p w14:paraId="5ED70DB9" w14:textId="77777777" w:rsidR="00001BF7" w:rsidRDefault="00115F48">
            <w:pPr>
              <w:ind w:left="0"/>
              <w:jc w:val="center"/>
            </w:pPr>
            <w:r>
              <w:rPr>
                <w:noProof/>
              </w:rPr>
              <w:drawing>
                <wp:inline distT="114300" distB="114300" distL="114300" distR="114300" wp14:anchorId="65694A05" wp14:editId="13497C68">
                  <wp:extent cx="6062663" cy="1077807"/>
                  <wp:effectExtent l="0" t="0" r="0" b="0"/>
                  <wp:docPr id="1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26"/>
                          <a:srcRect/>
                          <a:stretch>
                            <a:fillRect/>
                          </a:stretch>
                        </pic:blipFill>
                        <pic:spPr>
                          <a:xfrm>
                            <a:off x="0" y="0"/>
                            <a:ext cx="6062663" cy="1077807"/>
                          </a:xfrm>
                          <a:prstGeom prst="rect">
                            <a:avLst/>
                          </a:prstGeom>
                          <a:ln/>
                        </pic:spPr>
                      </pic:pic>
                    </a:graphicData>
                  </a:graphic>
                </wp:inline>
              </w:drawing>
            </w:r>
          </w:p>
        </w:tc>
      </w:tr>
      <w:tr w:rsidR="00001BF7" w14:paraId="2A2AAEB4" w14:textId="77777777">
        <w:tc>
          <w:tcPr>
            <w:tcW w:w="10215" w:type="dxa"/>
            <w:shd w:val="clear" w:color="auto" w:fill="auto"/>
            <w:tcMar>
              <w:top w:w="100" w:type="dxa"/>
              <w:left w:w="100" w:type="dxa"/>
              <w:bottom w:w="100" w:type="dxa"/>
              <w:right w:w="100" w:type="dxa"/>
            </w:tcMar>
          </w:tcPr>
          <w:p w14:paraId="6EAE2768" w14:textId="77777777" w:rsidR="00001BF7" w:rsidRDefault="00115F48">
            <w:pPr>
              <w:widowControl w:val="0"/>
              <w:spacing w:after="0" w:line="240" w:lineRule="auto"/>
              <w:ind w:left="0"/>
              <w:rPr>
                <w:i/>
              </w:rPr>
            </w:pPr>
            <w:bookmarkStart w:id="454" w:name="kix.mshqk0p1papl" w:colFirst="0" w:colLast="0"/>
            <w:bookmarkEnd w:id="454"/>
            <w:r>
              <w:rPr>
                <w:i/>
              </w:rPr>
              <w:t>Figure 5.13.3.1 Hike Distance and Difficulty Diagram</w:t>
            </w:r>
          </w:p>
        </w:tc>
      </w:tr>
    </w:tbl>
    <w:p w14:paraId="427CF4D9" w14:textId="77777777" w:rsidR="00001BF7" w:rsidRDefault="00001BF7">
      <w:pPr>
        <w:jc w:val="center"/>
        <w:rPr>
          <w:sz w:val="22"/>
          <w:szCs w:val="22"/>
        </w:rPr>
      </w:pPr>
    </w:p>
    <w:p w14:paraId="4ECA1148" w14:textId="77777777" w:rsidR="00001BF7" w:rsidRDefault="00115F48">
      <w:pPr>
        <w:pStyle w:val="Heading3"/>
      </w:pPr>
      <w:bookmarkStart w:id="455" w:name="_50m007exrj06" w:colFirst="0" w:colLast="0"/>
      <w:bookmarkEnd w:id="455"/>
      <w:r>
        <w:t>5.13.4 Maps shall be downloaded in 30 seconds or less</w:t>
      </w:r>
    </w:p>
    <w:p w14:paraId="3905D8F0" w14:textId="77777777" w:rsidR="00001BF7" w:rsidRDefault="00115F48">
      <w:pPr>
        <w:spacing w:after="0" w:line="276" w:lineRule="auto"/>
        <w:ind w:left="0"/>
      </w:pPr>
      <w:r>
        <w:rPr>
          <w:sz w:val="22"/>
          <w:szCs w:val="22"/>
        </w:rPr>
        <w:t xml:space="preserve">Related SDD Sections: </w:t>
      </w:r>
      <w:hyperlink w:anchor="6ktzsx7bora6">
        <w:r>
          <w:rPr>
            <w:color w:val="1155CC"/>
            <w:u w:val="single"/>
          </w:rPr>
          <w:t>5.2.8</w:t>
        </w:r>
      </w:hyperlink>
      <w:r>
        <w:t xml:space="preserve">, </w:t>
      </w:r>
      <w:hyperlink w:anchor="u7mi2g2mmmsk">
        <w:r>
          <w:rPr>
            <w:color w:val="1155CC"/>
            <w:u w:val="single"/>
          </w:rPr>
          <w:t>5.4.5</w:t>
        </w:r>
      </w:hyperlink>
      <w:r>
        <w:t xml:space="preserve">, </w:t>
      </w:r>
      <w:hyperlink w:anchor="j96zu0jiue4a">
        <w:r>
          <w:rPr>
            <w:color w:val="1155CC"/>
            <w:u w:val="single"/>
          </w:rPr>
          <w:t>5.4.6</w:t>
        </w:r>
      </w:hyperlink>
      <w:r>
        <w:t xml:space="preserve">, </w:t>
      </w:r>
      <w:hyperlink w:anchor="wjwpi4ewfi7n">
        <w:r>
          <w:rPr>
            <w:color w:val="1155CC"/>
            <w:u w:val="single"/>
          </w:rPr>
          <w:t>5.9.5</w:t>
        </w:r>
      </w:hyperlink>
      <w:r>
        <w:t xml:space="preserve">, </w:t>
      </w:r>
      <w:hyperlink w:anchor="acxnk9f528vm">
        <w:r>
          <w:rPr>
            <w:color w:val="1155CC"/>
            <w:u w:val="single"/>
          </w:rPr>
          <w:t>5.9.6</w:t>
        </w:r>
      </w:hyperlink>
    </w:p>
    <w:p w14:paraId="30604A9A" w14:textId="77777777" w:rsidR="00001BF7" w:rsidRDefault="00115F48">
      <w:pPr>
        <w:spacing w:after="0" w:line="276" w:lineRule="auto"/>
        <w:ind w:left="0"/>
        <w:rPr>
          <w:sz w:val="26"/>
          <w:szCs w:val="26"/>
        </w:rPr>
      </w:pPr>
      <w:r>
        <w:rPr>
          <w:sz w:val="22"/>
          <w:szCs w:val="22"/>
        </w:rPr>
        <w:t xml:space="preserve">Design Concerns from SRS: </w:t>
      </w:r>
      <w:hyperlink r:id="rId427" w:anchor="heading=h.6o0fo4387r79">
        <w:r>
          <w:rPr>
            <w:color w:val="1155CC"/>
            <w:u w:val="single"/>
          </w:rPr>
          <w:t>1.2.8</w:t>
        </w:r>
      </w:hyperlink>
    </w:p>
    <w:p w14:paraId="791AC07F" w14:textId="77777777" w:rsidR="00001BF7" w:rsidRDefault="00001BF7">
      <w:pPr>
        <w:spacing w:after="0" w:line="276" w:lineRule="auto"/>
        <w:ind w:left="0"/>
      </w:pPr>
    </w:p>
    <w:p w14:paraId="1257BE14" w14:textId="77777777" w:rsidR="00001BF7" w:rsidRDefault="00115F48">
      <w:r>
        <w:t xml:space="preserve">The user can download maps through </w:t>
      </w:r>
      <w:proofErr w:type="spellStart"/>
      <w:r>
        <w:t>Trailru</w:t>
      </w:r>
      <w:proofErr w:type="spellEnd"/>
      <w:r>
        <w:t xml:space="preserve"> for hiking in areas where internet connection is weak within 30 seconds. During the testing phase of this process shall be completed in 30 </w:t>
      </w:r>
      <w:r>
        <w:t xml:space="preserve">seconds or less 90% of the time. The process is complete when the map is downloaded and visible to the user on their phone. </w:t>
      </w:r>
    </w:p>
    <w:tbl>
      <w:tblPr>
        <w:tblStyle w:val="affffffff0"/>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33E928E7" w14:textId="77777777">
        <w:trPr>
          <w:trHeight w:val="1548"/>
        </w:trPr>
        <w:tc>
          <w:tcPr>
            <w:tcW w:w="10215" w:type="dxa"/>
            <w:shd w:val="clear" w:color="auto" w:fill="auto"/>
            <w:tcMar>
              <w:top w:w="100" w:type="dxa"/>
              <w:left w:w="100" w:type="dxa"/>
              <w:bottom w:w="100" w:type="dxa"/>
              <w:right w:w="100" w:type="dxa"/>
            </w:tcMar>
          </w:tcPr>
          <w:p w14:paraId="4B23B525" w14:textId="77777777" w:rsidR="00001BF7" w:rsidRDefault="00115F48">
            <w:r>
              <w:rPr>
                <w:noProof/>
              </w:rPr>
              <w:drawing>
                <wp:inline distT="114300" distB="114300" distL="114300" distR="114300" wp14:anchorId="05366C6A" wp14:editId="13E9CEB1">
                  <wp:extent cx="5272088" cy="1139237"/>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8"/>
                          <a:srcRect/>
                          <a:stretch>
                            <a:fillRect/>
                          </a:stretch>
                        </pic:blipFill>
                        <pic:spPr>
                          <a:xfrm>
                            <a:off x="0" y="0"/>
                            <a:ext cx="5272088" cy="1139237"/>
                          </a:xfrm>
                          <a:prstGeom prst="rect">
                            <a:avLst/>
                          </a:prstGeom>
                          <a:ln/>
                        </pic:spPr>
                      </pic:pic>
                    </a:graphicData>
                  </a:graphic>
                </wp:inline>
              </w:drawing>
            </w:r>
          </w:p>
        </w:tc>
      </w:tr>
      <w:tr w:rsidR="00001BF7" w14:paraId="447F3D94" w14:textId="77777777">
        <w:tc>
          <w:tcPr>
            <w:tcW w:w="10215" w:type="dxa"/>
            <w:shd w:val="clear" w:color="auto" w:fill="auto"/>
            <w:tcMar>
              <w:top w:w="100" w:type="dxa"/>
              <w:left w:w="100" w:type="dxa"/>
              <w:bottom w:w="100" w:type="dxa"/>
              <w:right w:w="100" w:type="dxa"/>
            </w:tcMar>
          </w:tcPr>
          <w:p w14:paraId="12D3054E" w14:textId="77777777" w:rsidR="00001BF7" w:rsidRDefault="00115F48">
            <w:pPr>
              <w:widowControl w:val="0"/>
              <w:spacing w:after="0" w:line="240" w:lineRule="auto"/>
              <w:ind w:left="0"/>
              <w:rPr>
                <w:i/>
              </w:rPr>
            </w:pPr>
            <w:bookmarkStart w:id="456" w:name="kix.1z4h4p2wcs07" w:colFirst="0" w:colLast="0"/>
            <w:bookmarkEnd w:id="456"/>
            <w:r>
              <w:rPr>
                <w:i/>
              </w:rPr>
              <w:t>Figure 5.13.4.1 Map Downloads Diagram</w:t>
            </w:r>
          </w:p>
        </w:tc>
      </w:tr>
    </w:tbl>
    <w:p w14:paraId="606A321A" w14:textId="77777777" w:rsidR="00001BF7" w:rsidRDefault="00001BF7">
      <w:pPr>
        <w:jc w:val="center"/>
        <w:rPr>
          <w:sz w:val="22"/>
          <w:szCs w:val="22"/>
        </w:rPr>
      </w:pPr>
    </w:p>
    <w:p w14:paraId="6510F964" w14:textId="77777777" w:rsidR="00001BF7" w:rsidRDefault="00115F48">
      <w:pPr>
        <w:pStyle w:val="Heading3"/>
      </w:pPr>
      <w:bookmarkStart w:id="457" w:name="_n06u3pm5peip" w:colFirst="0" w:colLast="0"/>
      <w:bookmarkEnd w:id="457"/>
      <w:r>
        <w:t>5.13.5 Hiking equipment recommendations in 5 seconds or less</w:t>
      </w:r>
    </w:p>
    <w:p w14:paraId="573C6B63" w14:textId="77777777" w:rsidR="00001BF7" w:rsidRDefault="00115F48">
      <w:pPr>
        <w:spacing w:after="0" w:line="276" w:lineRule="auto"/>
        <w:ind w:left="0"/>
      </w:pPr>
      <w:r>
        <w:rPr>
          <w:sz w:val="22"/>
          <w:szCs w:val="22"/>
        </w:rPr>
        <w:t xml:space="preserve">Related SDD Sections: </w:t>
      </w:r>
      <w:hyperlink w:anchor="yk16lbj265t1">
        <w:r>
          <w:rPr>
            <w:color w:val="1155CC"/>
            <w:u w:val="single"/>
          </w:rPr>
          <w:t>5.2.11</w:t>
        </w:r>
      </w:hyperlink>
    </w:p>
    <w:p w14:paraId="43F08AAF" w14:textId="77777777" w:rsidR="00001BF7" w:rsidRDefault="00115F48">
      <w:pPr>
        <w:spacing w:after="0" w:line="276" w:lineRule="auto"/>
        <w:ind w:left="0"/>
        <w:rPr>
          <w:sz w:val="26"/>
          <w:szCs w:val="26"/>
        </w:rPr>
      </w:pPr>
      <w:r>
        <w:rPr>
          <w:sz w:val="22"/>
          <w:szCs w:val="22"/>
        </w:rPr>
        <w:t>Design Concerns from SRS:</w:t>
      </w:r>
      <w:r>
        <w:t xml:space="preserve"> </w:t>
      </w:r>
      <w:hyperlink r:id="rId429" w:anchor="heading=h.6o0fo4387r79">
        <w:r>
          <w:rPr>
            <w:color w:val="1155CC"/>
            <w:u w:val="single"/>
          </w:rPr>
          <w:t>1.2.11</w:t>
        </w:r>
      </w:hyperlink>
    </w:p>
    <w:p w14:paraId="7E052D9E" w14:textId="77777777" w:rsidR="00001BF7" w:rsidRDefault="00001BF7">
      <w:pPr>
        <w:spacing w:after="0" w:line="276" w:lineRule="auto"/>
        <w:ind w:left="0"/>
      </w:pPr>
    </w:p>
    <w:p w14:paraId="27B402A2" w14:textId="77777777" w:rsidR="00001BF7" w:rsidRDefault="00115F48">
      <w:r>
        <w:t>The user shall be able to view the suggested equipment for any hike in 5 seconds or less. This shall take less than 5 seconds 95% of the time while testing. The process is complete when the user can scroll through the lis</w:t>
      </w:r>
      <w:r>
        <w:t xml:space="preserve">t of suggested equipment and be interacted with by the user. </w:t>
      </w:r>
    </w:p>
    <w:p w14:paraId="3FD5BA9F" w14:textId="77777777" w:rsidR="00001BF7" w:rsidRDefault="00001BF7"/>
    <w:p w14:paraId="05654154" w14:textId="77777777" w:rsidR="00001BF7" w:rsidRDefault="00001BF7"/>
    <w:tbl>
      <w:tblPr>
        <w:tblStyle w:val="affffffff1"/>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3081B246" w14:textId="77777777">
        <w:trPr>
          <w:trHeight w:val="1548"/>
        </w:trPr>
        <w:tc>
          <w:tcPr>
            <w:tcW w:w="10215" w:type="dxa"/>
            <w:shd w:val="clear" w:color="auto" w:fill="auto"/>
            <w:tcMar>
              <w:top w:w="100" w:type="dxa"/>
              <w:left w:w="100" w:type="dxa"/>
              <w:bottom w:w="100" w:type="dxa"/>
              <w:right w:w="100" w:type="dxa"/>
            </w:tcMar>
          </w:tcPr>
          <w:p w14:paraId="1887E5A5" w14:textId="77777777" w:rsidR="00001BF7" w:rsidRDefault="00115F48">
            <w:pPr>
              <w:ind w:left="0"/>
              <w:jc w:val="center"/>
            </w:pPr>
            <w:r>
              <w:rPr>
                <w:noProof/>
              </w:rPr>
              <w:lastRenderedPageBreak/>
              <w:drawing>
                <wp:inline distT="114300" distB="114300" distL="114300" distR="114300" wp14:anchorId="0BAB07EA" wp14:editId="3B5B448B">
                  <wp:extent cx="6062663" cy="1081298"/>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0"/>
                          <a:srcRect/>
                          <a:stretch>
                            <a:fillRect/>
                          </a:stretch>
                        </pic:blipFill>
                        <pic:spPr>
                          <a:xfrm>
                            <a:off x="0" y="0"/>
                            <a:ext cx="6062663" cy="1081298"/>
                          </a:xfrm>
                          <a:prstGeom prst="rect">
                            <a:avLst/>
                          </a:prstGeom>
                          <a:ln/>
                        </pic:spPr>
                      </pic:pic>
                    </a:graphicData>
                  </a:graphic>
                </wp:inline>
              </w:drawing>
            </w:r>
          </w:p>
        </w:tc>
      </w:tr>
      <w:tr w:rsidR="00001BF7" w14:paraId="0D478AEA" w14:textId="77777777">
        <w:tc>
          <w:tcPr>
            <w:tcW w:w="10215" w:type="dxa"/>
            <w:shd w:val="clear" w:color="auto" w:fill="auto"/>
            <w:tcMar>
              <w:top w:w="100" w:type="dxa"/>
              <w:left w:w="100" w:type="dxa"/>
              <w:bottom w:w="100" w:type="dxa"/>
              <w:right w:w="100" w:type="dxa"/>
            </w:tcMar>
          </w:tcPr>
          <w:p w14:paraId="7AA0FE45" w14:textId="77777777" w:rsidR="00001BF7" w:rsidRDefault="00115F48">
            <w:pPr>
              <w:widowControl w:val="0"/>
              <w:spacing w:after="0" w:line="240" w:lineRule="auto"/>
              <w:ind w:left="0"/>
              <w:rPr>
                <w:i/>
              </w:rPr>
            </w:pPr>
            <w:bookmarkStart w:id="458" w:name="kix.1ltgwoumfwp8" w:colFirst="0" w:colLast="0"/>
            <w:bookmarkEnd w:id="458"/>
            <w:r>
              <w:rPr>
                <w:i/>
              </w:rPr>
              <w:t>Figure 5.13.5.1 Hiking Equipment Recommendations Diagram</w:t>
            </w:r>
          </w:p>
        </w:tc>
      </w:tr>
    </w:tbl>
    <w:p w14:paraId="0CA8F194" w14:textId="77777777" w:rsidR="00001BF7" w:rsidRDefault="00001BF7">
      <w:pPr>
        <w:jc w:val="center"/>
        <w:rPr>
          <w:sz w:val="22"/>
          <w:szCs w:val="22"/>
        </w:rPr>
      </w:pPr>
    </w:p>
    <w:p w14:paraId="48486194" w14:textId="77777777" w:rsidR="00001BF7" w:rsidRDefault="00115F48">
      <w:pPr>
        <w:pStyle w:val="Heading3"/>
      </w:pPr>
      <w:bookmarkStart w:id="459" w:name="_xfb7do63dda1" w:colFirst="0" w:colLast="0"/>
      <w:bookmarkEnd w:id="459"/>
      <w:r>
        <w:t>5.13.6 Phone camera access in 3 seconds or less</w:t>
      </w:r>
    </w:p>
    <w:p w14:paraId="1BD4480E" w14:textId="77777777" w:rsidR="00001BF7" w:rsidRDefault="00115F48">
      <w:pPr>
        <w:spacing w:after="0" w:line="276" w:lineRule="auto"/>
        <w:ind w:left="0"/>
      </w:pPr>
      <w:r>
        <w:rPr>
          <w:sz w:val="22"/>
          <w:szCs w:val="22"/>
        </w:rPr>
        <w:t xml:space="preserve">Related SDD Sections: </w:t>
      </w:r>
      <w:hyperlink w:anchor="xqphz3r58uat">
        <w:r>
          <w:rPr>
            <w:color w:val="1155CC"/>
            <w:u w:val="single"/>
          </w:rPr>
          <w:t>5.2.14</w:t>
        </w:r>
      </w:hyperlink>
      <w:r>
        <w:t>,</w:t>
      </w:r>
      <w:hyperlink w:anchor="9cpd4ksu8sva">
        <w:r>
          <w:rPr>
            <w:color w:val="1155CC"/>
            <w:u w:val="single"/>
          </w:rPr>
          <w:t xml:space="preserve"> 5.8.3.2</w:t>
        </w:r>
      </w:hyperlink>
    </w:p>
    <w:p w14:paraId="39DCFA08" w14:textId="77777777" w:rsidR="00001BF7" w:rsidRDefault="00115F48">
      <w:pPr>
        <w:spacing w:after="0" w:line="276" w:lineRule="auto"/>
        <w:ind w:left="0"/>
        <w:rPr>
          <w:sz w:val="26"/>
          <w:szCs w:val="26"/>
        </w:rPr>
      </w:pPr>
      <w:r>
        <w:rPr>
          <w:sz w:val="22"/>
          <w:szCs w:val="22"/>
        </w:rPr>
        <w:t xml:space="preserve">Design Concerns from SRS: </w:t>
      </w:r>
      <w:hyperlink r:id="rId431" w:anchor="heading=h.6o0fo4387r79">
        <w:r>
          <w:rPr>
            <w:color w:val="1155CC"/>
            <w:u w:val="single"/>
          </w:rPr>
          <w:t>1.2.14</w:t>
        </w:r>
      </w:hyperlink>
    </w:p>
    <w:p w14:paraId="6D70E08B" w14:textId="77777777" w:rsidR="00001BF7" w:rsidRDefault="00001BF7">
      <w:pPr>
        <w:spacing w:after="0" w:line="276" w:lineRule="auto"/>
        <w:ind w:left="0"/>
      </w:pPr>
    </w:p>
    <w:p w14:paraId="1E6313F5" w14:textId="77777777" w:rsidR="00001BF7" w:rsidRDefault="00115F48">
      <w:r>
        <w:t xml:space="preserve">The user shall be able to access the camera of their phone through a button on </w:t>
      </w:r>
      <w:proofErr w:type="spellStart"/>
      <w:r>
        <w:t>Trailru</w:t>
      </w:r>
      <w:proofErr w:type="spellEnd"/>
      <w:r>
        <w:t xml:space="preserve"> within 3 seconds. During the te</w:t>
      </w:r>
      <w:r>
        <w:t>sting phase this process shall be completed in 3 seconds or less 95% of the time. The process is complete when the user can take pictures with their phone’s camera app.</w:t>
      </w:r>
    </w:p>
    <w:tbl>
      <w:tblPr>
        <w:tblStyle w:val="affffffff2"/>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020111F1" w14:textId="77777777">
        <w:trPr>
          <w:trHeight w:val="1548"/>
        </w:trPr>
        <w:tc>
          <w:tcPr>
            <w:tcW w:w="10215" w:type="dxa"/>
            <w:shd w:val="clear" w:color="auto" w:fill="auto"/>
            <w:tcMar>
              <w:top w:w="100" w:type="dxa"/>
              <w:left w:w="100" w:type="dxa"/>
              <w:bottom w:w="100" w:type="dxa"/>
              <w:right w:w="100" w:type="dxa"/>
            </w:tcMar>
          </w:tcPr>
          <w:p w14:paraId="5A01615D" w14:textId="77777777" w:rsidR="00001BF7" w:rsidRDefault="00115F48">
            <w:pPr>
              <w:jc w:val="center"/>
            </w:pPr>
            <w:r>
              <w:rPr>
                <w:noProof/>
              </w:rPr>
              <w:drawing>
                <wp:inline distT="114300" distB="114300" distL="114300" distR="114300" wp14:anchorId="37616C9A" wp14:editId="2F901D33">
                  <wp:extent cx="3905250" cy="1052362"/>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2"/>
                          <a:srcRect/>
                          <a:stretch>
                            <a:fillRect/>
                          </a:stretch>
                        </pic:blipFill>
                        <pic:spPr>
                          <a:xfrm>
                            <a:off x="0" y="0"/>
                            <a:ext cx="3905250" cy="1052362"/>
                          </a:xfrm>
                          <a:prstGeom prst="rect">
                            <a:avLst/>
                          </a:prstGeom>
                          <a:ln/>
                        </pic:spPr>
                      </pic:pic>
                    </a:graphicData>
                  </a:graphic>
                </wp:inline>
              </w:drawing>
            </w:r>
          </w:p>
        </w:tc>
      </w:tr>
      <w:tr w:rsidR="00001BF7" w14:paraId="476F55FE" w14:textId="77777777">
        <w:tc>
          <w:tcPr>
            <w:tcW w:w="10215" w:type="dxa"/>
            <w:shd w:val="clear" w:color="auto" w:fill="auto"/>
            <w:tcMar>
              <w:top w:w="100" w:type="dxa"/>
              <w:left w:w="100" w:type="dxa"/>
              <w:bottom w:w="100" w:type="dxa"/>
              <w:right w:w="100" w:type="dxa"/>
            </w:tcMar>
          </w:tcPr>
          <w:p w14:paraId="7E1A0644" w14:textId="77777777" w:rsidR="00001BF7" w:rsidRDefault="00115F48">
            <w:pPr>
              <w:widowControl w:val="0"/>
              <w:spacing w:after="0" w:line="240" w:lineRule="auto"/>
              <w:ind w:left="0"/>
              <w:rPr>
                <w:i/>
              </w:rPr>
            </w:pPr>
            <w:bookmarkStart w:id="460" w:name="kix.eiirg8ojtqff" w:colFirst="0" w:colLast="0"/>
            <w:bookmarkEnd w:id="460"/>
            <w:r>
              <w:rPr>
                <w:i/>
              </w:rPr>
              <w:t>Figure 5.13.6.1 Phone Camera Access Diagram</w:t>
            </w:r>
          </w:p>
        </w:tc>
      </w:tr>
    </w:tbl>
    <w:p w14:paraId="1542C26C" w14:textId="77777777" w:rsidR="00001BF7" w:rsidRDefault="00001BF7">
      <w:pPr>
        <w:jc w:val="center"/>
        <w:rPr>
          <w:sz w:val="22"/>
          <w:szCs w:val="22"/>
        </w:rPr>
      </w:pPr>
    </w:p>
    <w:p w14:paraId="3D297836" w14:textId="77777777" w:rsidR="00001BF7" w:rsidRDefault="00115F48">
      <w:pPr>
        <w:pStyle w:val="Heading3"/>
      </w:pPr>
      <w:bookmarkStart w:id="461" w:name="_sscpx94pv0e4" w:colFirst="0" w:colLast="0"/>
      <w:bookmarkEnd w:id="461"/>
      <w:r>
        <w:t>5.13.7 Connection to API’s is done in 3 second or less</w:t>
      </w:r>
    </w:p>
    <w:p w14:paraId="7AF57453" w14:textId="77777777" w:rsidR="00001BF7" w:rsidRDefault="00115F48">
      <w:pPr>
        <w:spacing w:after="0" w:line="276" w:lineRule="auto"/>
        <w:ind w:left="0"/>
      </w:pPr>
      <w:r>
        <w:rPr>
          <w:sz w:val="22"/>
          <w:szCs w:val="22"/>
        </w:rPr>
        <w:t>Related SDD Sections:</w:t>
      </w:r>
      <w:r>
        <w:t xml:space="preserve"> </w:t>
      </w:r>
      <w:hyperlink w:anchor="kzfqyg5syh2p">
        <w:r>
          <w:rPr>
            <w:color w:val="1155CC"/>
            <w:u w:val="single"/>
          </w:rPr>
          <w:t>5.3.4.1</w:t>
        </w:r>
      </w:hyperlink>
      <w:r>
        <w:t xml:space="preserve">, </w:t>
      </w:r>
      <w:hyperlink w:anchor="ijuv2xpw5pe6">
        <w:r>
          <w:rPr>
            <w:color w:val="1155CC"/>
            <w:u w:val="single"/>
          </w:rPr>
          <w:t>5.3.4</w:t>
        </w:r>
      </w:hyperlink>
    </w:p>
    <w:p w14:paraId="357C83A6" w14:textId="77777777" w:rsidR="00001BF7" w:rsidRDefault="00115F48">
      <w:pPr>
        <w:rPr>
          <w:sz w:val="26"/>
          <w:szCs w:val="26"/>
        </w:rPr>
      </w:pPr>
      <w:r>
        <w:rPr>
          <w:sz w:val="22"/>
          <w:szCs w:val="22"/>
        </w:rPr>
        <w:t>Design Concerns from SRS:</w:t>
      </w:r>
      <w:r>
        <w:t xml:space="preserve"> </w:t>
      </w:r>
      <w:hyperlink r:id="rId433" w:anchor="heading=h.6o0fo4387r79">
        <w:r>
          <w:rPr>
            <w:color w:val="1155CC"/>
            <w:u w:val="single"/>
          </w:rPr>
          <w:t>1.3.1.4</w:t>
        </w:r>
      </w:hyperlink>
      <w:r>
        <w:rPr>
          <w:sz w:val="20"/>
          <w:szCs w:val="20"/>
        </w:rPr>
        <w:t xml:space="preserve">, </w:t>
      </w:r>
      <w:hyperlink r:id="rId434" w:anchor="heading=h.6o0fo4387r79">
        <w:r>
          <w:rPr>
            <w:color w:val="1155CC"/>
            <w:u w:val="single"/>
          </w:rPr>
          <w:t>3.1.2</w:t>
        </w:r>
      </w:hyperlink>
    </w:p>
    <w:p w14:paraId="04D33593" w14:textId="77777777" w:rsidR="00001BF7" w:rsidRDefault="00115F48">
      <w:r>
        <w:br/>
        <w:t xml:space="preserve">The app shall use different API’s such as, weather, maps, advertisements, and safety to provide information to the user. The app shall have access to Maps </w:t>
      </w:r>
      <w:hyperlink r:id="rId435" w:anchor="bookmark=id.r7bnxd61taeq">
        <w:r>
          <w:rPr>
            <w:color w:val="1155CC"/>
            <w:u w:val="single"/>
          </w:rPr>
          <w:t>SDK</w:t>
        </w:r>
      </w:hyperlink>
      <w:r>
        <w:t xml:space="preserve"> for Android (v3.10.0) </w:t>
      </w:r>
      <w:r>
        <w:lastRenderedPageBreak/>
        <w:t xml:space="preserve">and the Maps </w:t>
      </w:r>
      <w:hyperlink r:id="rId436" w:anchor="bookmark=id.r7bnxd61taeq">
        <w:r>
          <w:rPr>
            <w:color w:val="1155CC"/>
            <w:u w:val="single"/>
          </w:rPr>
          <w:t>SDK</w:t>
        </w:r>
      </w:hyperlink>
      <w:r>
        <w:t xml:space="preserve"> for </w:t>
      </w:r>
      <w:hyperlink r:id="rId437" w:anchor="bookmark=id.e10qvl9m9doz">
        <w:r>
          <w:rPr>
            <w:color w:val="1155CC"/>
            <w:u w:val="single"/>
          </w:rPr>
          <w:t>iOS</w:t>
        </w:r>
      </w:hyperlink>
      <w:r>
        <w:t xml:space="preserve"> (v3.10.0). These connections shall take place within 1 second. During the testing phase this connection shall be complete in 1 second or less 90% of the time.</w:t>
      </w:r>
      <w:r>
        <w:t xml:space="preserve"> The connection is complete when the application can use the API to render the information onto the screen. </w:t>
      </w:r>
    </w:p>
    <w:p w14:paraId="35BAF9B5" w14:textId="77777777" w:rsidR="00001BF7" w:rsidRDefault="00001BF7"/>
    <w:tbl>
      <w:tblPr>
        <w:tblStyle w:val="affffffff3"/>
        <w:tblW w:w="10215" w:type="dxa"/>
        <w:tblInd w:w="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15"/>
      </w:tblGrid>
      <w:tr w:rsidR="00001BF7" w14:paraId="657E6EB4" w14:textId="77777777">
        <w:trPr>
          <w:trHeight w:val="1548"/>
        </w:trPr>
        <w:tc>
          <w:tcPr>
            <w:tcW w:w="10215" w:type="dxa"/>
            <w:shd w:val="clear" w:color="auto" w:fill="auto"/>
            <w:tcMar>
              <w:top w:w="100" w:type="dxa"/>
              <w:left w:w="100" w:type="dxa"/>
              <w:bottom w:w="100" w:type="dxa"/>
              <w:right w:w="100" w:type="dxa"/>
            </w:tcMar>
          </w:tcPr>
          <w:p w14:paraId="610A5C29" w14:textId="77777777" w:rsidR="00001BF7" w:rsidRDefault="00115F48">
            <w:pPr>
              <w:ind w:left="0"/>
              <w:jc w:val="center"/>
            </w:pPr>
            <w:r>
              <w:rPr>
                <w:noProof/>
              </w:rPr>
              <w:drawing>
                <wp:inline distT="114300" distB="114300" distL="114300" distR="114300" wp14:anchorId="46BCEB6B" wp14:editId="58A0430F">
                  <wp:extent cx="5810250" cy="957096"/>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8"/>
                          <a:srcRect/>
                          <a:stretch>
                            <a:fillRect/>
                          </a:stretch>
                        </pic:blipFill>
                        <pic:spPr>
                          <a:xfrm>
                            <a:off x="0" y="0"/>
                            <a:ext cx="5810250" cy="957096"/>
                          </a:xfrm>
                          <a:prstGeom prst="rect">
                            <a:avLst/>
                          </a:prstGeom>
                          <a:ln/>
                        </pic:spPr>
                      </pic:pic>
                    </a:graphicData>
                  </a:graphic>
                </wp:inline>
              </w:drawing>
            </w:r>
          </w:p>
        </w:tc>
      </w:tr>
      <w:tr w:rsidR="00001BF7" w14:paraId="7DBB12AF" w14:textId="77777777">
        <w:tc>
          <w:tcPr>
            <w:tcW w:w="10215" w:type="dxa"/>
            <w:shd w:val="clear" w:color="auto" w:fill="auto"/>
            <w:tcMar>
              <w:top w:w="100" w:type="dxa"/>
              <w:left w:w="100" w:type="dxa"/>
              <w:bottom w:w="100" w:type="dxa"/>
              <w:right w:w="100" w:type="dxa"/>
            </w:tcMar>
          </w:tcPr>
          <w:p w14:paraId="3E69D91D" w14:textId="77777777" w:rsidR="00001BF7" w:rsidRDefault="00115F48">
            <w:pPr>
              <w:widowControl w:val="0"/>
              <w:spacing w:after="0" w:line="240" w:lineRule="auto"/>
              <w:ind w:left="0"/>
              <w:rPr>
                <w:i/>
              </w:rPr>
            </w:pPr>
            <w:bookmarkStart w:id="462" w:name="kix.qdyaf3isg02c" w:colFirst="0" w:colLast="0"/>
            <w:bookmarkEnd w:id="462"/>
            <w:r>
              <w:rPr>
                <w:i/>
              </w:rPr>
              <w:t>Figure 5.13.7.1 API Connection Diagram</w:t>
            </w:r>
          </w:p>
        </w:tc>
      </w:tr>
    </w:tbl>
    <w:p w14:paraId="0CC8CC06" w14:textId="77777777" w:rsidR="00001BF7" w:rsidRDefault="00001BF7">
      <w:pPr>
        <w:jc w:val="center"/>
        <w:rPr>
          <w:sz w:val="22"/>
          <w:szCs w:val="22"/>
        </w:rPr>
      </w:pPr>
    </w:p>
    <w:p w14:paraId="0E47ACD1" w14:textId="77777777" w:rsidR="00001BF7" w:rsidRDefault="00001BF7"/>
    <w:p w14:paraId="6EBD8EF6" w14:textId="77777777" w:rsidR="00001BF7" w:rsidRDefault="00001BF7">
      <w:pPr>
        <w:jc w:val="center"/>
        <w:rPr>
          <w:i/>
          <w:sz w:val="30"/>
          <w:szCs w:val="30"/>
        </w:rPr>
      </w:pPr>
    </w:p>
    <w:p w14:paraId="792266AE" w14:textId="77777777" w:rsidR="00001BF7" w:rsidRDefault="00001BF7">
      <w:pPr>
        <w:ind w:left="0"/>
      </w:pPr>
    </w:p>
    <w:sectPr w:rsidR="00001BF7">
      <w:footerReference w:type="default" r:id="rId439"/>
      <w:pgSz w:w="12240" w:h="15840"/>
      <w:pgMar w:top="720" w:right="720" w:bottom="720" w:left="72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Nick Routsong" w:date="2020-12-11T17:59:00Z" w:initials="">
    <w:p w14:paraId="17397277" w14:textId="77777777" w:rsidR="00001BF7" w:rsidRDefault="00115F48">
      <w:pPr>
        <w:widowControl w:val="0"/>
        <w:pBdr>
          <w:top w:val="nil"/>
          <w:left w:val="nil"/>
          <w:bottom w:val="nil"/>
          <w:right w:val="nil"/>
          <w:between w:val="nil"/>
        </w:pBdr>
        <w:spacing w:after="0" w:line="240" w:lineRule="auto"/>
        <w:ind w:left="0"/>
        <w:rPr>
          <w:color w:val="000000"/>
          <w:sz w:val="22"/>
          <w:szCs w:val="22"/>
        </w:rPr>
      </w:pPr>
      <w:r>
        <w:rPr>
          <w:color w:val="000000"/>
          <w:sz w:val="22"/>
          <w:szCs w:val="22"/>
        </w:rPr>
        <w:t>As you add in your figures, please ensure that they are in ascending order per the figure #. Thanks!</w:t>
      </w:r>
    </w:p>
  </w:comment>
  <w:comment w:id="12" w:author="Nick Routsong" w:date="2020-12-11T18:01:00Z" w:initials="">
    <w:p w14:paraId="11E8F4CF" w14:textId="77777777" w:rsidR="00001BF7" w:rsidRDefault="00115F48">
      <w:pPr>
        <w:widowControl w:val="0"/>
        <w:pBdr>
          <w:top w:val="nil"/>
          <w:left w:val="nil"/>
          <w:bottom w:val="nil"/>
          <w:right w:val="nil"/>
          <w:between w:val="nil"/>
        </w:pBdr>
        <w:spacing w:after="0" w:line="240" w:lineRule="auto"/>
        <w:ind w:left="0"/>
        <w:rPr>
          <w:color w:val="000000"/>
          <w:sz w:val="22"/>
          <w:szCs w:val="22"/>
        </w:rPr>
      </w:pPr>
      <w:r>
        <w:rPr>
          <w:color w:val="000000"/>
          <w:sz w:val="22"/>
          <w:szCs w:val="22"/>
        </w:rPr>
        <w:t>As you add your definitions, please ensure that they are in ascending alphabetical order. Thanks!</w:t>
      </w:r>
    </w:p>
  </w:comment>
  <w:comment w:id="264" w:author="Nick Routsong" w:date="2020-12-11T17:03:00Z" w:initials="">
    <w:p w14:paraId="310457CE" w14:textId="77777777" w:rsidR="00001BF7" w:rsidRDefault="00115F48">
      <w:pPr>
        <w:widowControl w:val="0"/>
        <w:pBdr>
          <w:top w:val="nil"/>
          <w:left w:val="nil"/>
          <w:bottom w:val="nil"/>
          <w:right w:val="nil"/>
          <w:between w:val="nil"/>
        </w:pBdr>
        <w:spacing w:after="0" w:line="240" w:lineRule="auto"/>
        <w:ind w:left="0"/>
        <w:rPr>
          <w:color w:val="000000"/>
          <w:sz w:val="22"/>
          <w:szCs w:val="22"/>
        </w:rPr>
      </w:pPr>
      <w:r>
        <w:rPr>
          <w:color w:val="000000"/>
          <w:sz w:val="22"/>
          <w:szCs w:val="22"/>
        </w:rPr>
        <w:t>Please add figure formatting (table, figure # and description in the 2nd row, insert into figures table with a bookmark to this figure). Ref figure in Sty</w:t>
      </w:r>
      <w:r>
        <w:rPr>
          <w:color w:val="000000"/>
          <w:sz w:val="22"/>
          <w:szCs w:val="22"/>
        </w:rPr>
        <w:t>le Guide for example: https://docs.google.com/document/d/1zc3NH2Df9FnfusatduRskW84BPXEE1OhE6qvSoAyS5Y/edit#</w:t>
      </w:r>
    </w:p>
  </w:comment>
  <w:comment w:id="291" w:author="Nick Routsong" w:date="2020-12-06T03:58:00Z" w:initials="">
    <w:p w14:paraId="0EA952EE" w14:textId="77777777" w:rsidR="00001BF7" w:rsidRDefault="00115F48">
      <w:pPr>
        <w:widowControl w:val="0"/>
        <w:pBdr>
          <w:top w:val="nil"/>
          <w:left w:val="nil"/>
          <w:bottom w:val="nil"/>
          <w:right w:val="nil"/>
          <w:between w:val="nil"/>
        </w:pBdr>
        <w:spacing w:after="0" w:line="240" w:lineRule="auto"/>
        <w:ind w:left="0"/>
        <w:rPr>
          <w:color w:val="000000"/>
          <w:sz w:val="22"/>
          <w:szCs w:val="22"/>
        </w:rPr>
      </w:pPr>
      <w:r>
        <w:rPr>
          <w:color w:val="000000"/>
          <w:sz w:val="22"/>
          <w:szCs w:val="22"/>
        </w:rPr>
        <w:t>Algorithm section may want to look this over. There are likely some tables that are not being included in this original schema that was put together. We may need to add some additional tables to this base</w:t>
      </w:r>
      <w:r>
        <w:rPr>
          <w:color w:val="000000"/>
          <w:sz w:val="22"/>
          <w:szCs w:val="22"/>
        </w:rPr>
        <w:t>d on their input. @vampirys91@gmail.com</w:t>
      </w:r>
    </w:p>
  </w:comment>
  <w:comment w:id="298" w:author="Joshua Isom" w:date="2020-12-09T02:13:00Z" w:initials="">
    <w:p w14:paraId="10DF26D1" w14:textId="77777777" w:rsidR="00001BF7" w:rsidRDefault="00115F48">
      <w:pPr>
        <w:widowControl w:val="0"/>
        <w:pBdr>
          <w:top w:val="nil"/>
          <w:left w:val="nil"/>
          <w:bottom w:val="nil"/>
          <w:right w:val="nil"/>
          <w:between w:val="nil"/>
        </w:pBdr>
        <w:spacing w:after="0" w:line="240" w:lineRule="auto"/>
        <w:ind w:left="0"/>
        <w:rPr>
          <w:color w:val="000000"/>
          <w:sz w:val="22"/>
          <w:szCs w:val="22"/>
        </w:rPr>
      </w:pPr>
      <w:r>
        <w:rPr>
          <w:color w:val="000000"/>
          <w:sz w:val="22"/>
          <w:szCs w:val="22"/>
        </w:rPr>
        <w:t>To move from good (90%) to excellent (100%), need to cross reference to other sections of the SDD to ma</w:t>
      </w:r>
      <w:r>
        <w:rPr>
          <w:color w:val="000000"/>
          <w:sz w:val="22"/>
          <w:szCs w:val="22"/>
        </w:rPr>
        <w:t>ke clear how these design patterns are implemented.</w:t>
      </w:r>
    </w:p>
  </w:comment>
  <w:comment w:id="300" w:author="Nick Routsong" w:date="2020-12-06T04:00:00Z" w:initials="">
    <w:p w14:paraId="5BE0D5CC" w14:textId="77777777" w:rsidR="00001BF7" w:rsidRDefault="00115F48">
      <w:pPr>
        <w:widowControl w:val="0"/>
        <w:pBdr>
          <w:top w:val="nil"/>
          <w:left w:val="nil"/>
          <w:bottom w:val="nil"/>
          <w:right w:val="nil"/>
          <w:between w:val="nil"/>
        </w:pBdr>
        <w:spacing w:after="0" w:line="240" w:lineRule="auto"/>
        <w:ind w:left="0"/>
        <w:rPr>
          <w:color w:val="000000"/>
          <w:sz w:val="22"/>
          <w:szCs w:val="22"/>
        </w:rPr>
      </w:pPr>
      <w:r>
        <w:rPr>
          <w:color w:val="000000"/>
          <w:sz w:val="22"/>
          <w:szCs w:val="22"/>
        </w:rPr>
        <w:t xml:space="preserve">This appears to be a </w:t>
      </w:r>
      <w:proofErr w:type="gramStart"/>
      <w:r>
        <w:rPr>
          <w:color w:val="000000"/>
          <w:sz w:val="22"/>
          <w:szCs w:val="22"/>
        </w:rPr>
        <w:t>fairly direct</w:t>
      </w:r>
      <w:proofErr w:type="gramEnd"/>
      <w:r>
        <w:rPr>
          <w:color w:val="000000"/>
          <w:sz w:val="22"/>
          <w:szCs w:val="22"/>
        </w:rPr>
        <w:t xml:space="preserve"> copy from the React Native site. Please be sure to cite the source if so and sho</w:t>
      </w:r>
      <w:r>
        <w:rPr>
          <w:color w:val="000000"/>
          <w:sz w:val="22"/>
          <w:szCs w:val="22"/>
        </w:rPr>
        <w:t>w quotes.</w:t>
      </w:r>
    </w:p>
  </w:comment>
  <w:comment w:id="301" w:author="Joshua Isom" w:date="2020-12-09T02:11:00Z" w:initials="">
    <w:p w14:paraId="5B76E3F3" w14:textId="77777777" w:rsidR="00001BF7" w:rsidRDefault="00115F48">
      <w:pPr>
        <w:widowControl w:val="0"/>
        <w:pBdr>
          <w:top w:val="nil"/>
          <w:left w:val="nil"/>
          <w:bottom w:val="nil"/>
          <w:right w:val="nil"/>
          <w:between w:val="nil"/>
        </w:pBdr>
        <w:spacing w:after="0" w:line="240" w:lineRule="auto"/>
        <w:ind w:left="0"/>
        <w:rPr>
          <w:color w:val="000000"/>
          <w:sz w:val="22"/>
          <w:szCs w:val="22"/>
        </w:rPr>
      </w:pPr>
      <w:r>
        <w:rPr>
          <w:color w:val="000000"/>
          <w:sz w:val="22"/>
          <w:szCs w:val="22"/>
        </w:rPr>
        <w:t xml:space="preserve">Professionalism: Please use quotation marks if this is a </w:t>
      </w:r>
      <w:proofErr w:type="gramStart"/>
      <w:r>
        <w:rPr>
          <w:color w:val="000000"/>
          <w:sz w:val="22"/>
          <w:szCs w:val="22"/>
        </w:rPr>
        <w:t>quotation, and</w:t>
      </w:r>
      <w:proofErr w:type="gramEnd"/>
      <w:r>
        <w:rPr>
          <w:color w:val="000000"/>
          <w:sz w:val="22"/>
          <w:szCs w:val="22"/>
        </w:rPr>
        <w:t xml:space="preserve"> provide a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397277" w15:done="0"/>
  <w15:commentEx w15:paraId="11E8F4CF" w15:done="1"/>
  <w15:commentEx w15:paraId="310457CE" w15:done="0"/>
  <w15:commentEx w15:paraId="0EA952EE" w15:done="0"/>
  <w15:commentEx w15:paraId="10DF26D1" w15:done="0"/>
  <w15:commentEx w15:paraId="5BE0D5CC" w15:done="0"/>
  <w15:commentEx w15:paraId="5B76E3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19C94" w16cex:dateUtc="2020-12-12T00:59:00Z"/>
  <w16cex:commentExtensible w16cex:durableId="25619C95" w16cex:dateUtc="2020-12-12T01:01:00Z"/>
  <w16cex:commentExtensible w16cex:durableId="25619C96" w16cex:dateUtc="2020-12-12T00:03:00Z"/>
  <w16cex:commentExtensible w16cex:durableId="25619C97" w16cex:dateUtc="2020-12-06T10:58:00Z"/>
  <w16cex:commentExtensible w16cex:durableId="25619C98" w16cex:dateUtc="2020-12-09T09:13:00Z"/>
  <w16cex:commentExtensible w16cex:durableId="25619C99" w16cex:dateUtc="2020-12-06T11:00:00Z"/>
  <w16cex:commentExtensible w16cex:durableId="25619C9A" w16cex:dateUtc="2020-12-09T09: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397277" w16cid:durableId="25619C94"/>
  <w16cid:commentId w16cid:paraId="11E8F4CF" w16cid:durableId="25619C95"/>
  <w16cid:commentId w16cid:paraId="310457CE" w16cid:durableId="25619C96"/>
  <w16cid:commentId w16cid:paraId="0EA952EE" w16cid:durableId="25619C97"/>
  <w16cid:commentId w16cid:paraId="10DF26D1" w16cid:durableId="25619C98"/>
  <w16cid:commentId w16cid:paraId="5BE0D5CC" w16cid:durableId="25619C99"/>
  <w16cid:commentId w16cid:paraId="5B76E3F3" w16cid:durableId="25619C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86763" w14:textId="77777777" w:rsidR="00115F48" w:rsidRDefault="00115F48">
      <w:pPr>
        <w:spacing w:after="0" w:line="240" w:lineRule="auto"/>
      </w:pPr>
      <w:r>
        <w:separator/>
      </w:r>
    </w:p>
  </w:endnote>
  <w:endnote w:type="continuationSeparator" w:id="0">
    <w:p w14:paraId="5E6AC836" w14:textId="77777777" w:rsidR="00115F48" w:rsidRDefault="00115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cifico">
    <w:charset w:val="00"/>
    <w:family w:val="auto"/>
    <w:pitch w:val="default"/>
  </w:font>
  <w:font w:name="Consolas">
    <w:panose1 w:val="020B0609020204030204"/>
    <w:charset w:val="00"/>
    <w:family w:val="modern"/>
    <w:pitch w:val="fixed"/>
    <w:sig w:usb0="E00006FF" w:usb1="0000F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777A2" w14:textId="77777777" w:rsidR="00001BF7" w:rsidRDefault="00001BF7">
    <w:pPr>
      <w:rPr>
        <w:rFonts w:ascii="Pacifico" w:eastAsia="Pacifico" w:hAnsi="Pacifico" w:cs="Pacifico"/>
      </w:rPr>
    </w:pPr>
  </w:p>
  <w:p w14:paraId="03653CAD" w14:textId="77777777" w:rsidR="00001BF7" w:rsidRDefault="00115F48">
    <w:proofErr w:type="spellStart"/>
    <w:r>
      <w:rPr>
        <w:rFonts w:ascii="Pacifico" w:eastAsia="Pacifico" w:hAnsi="Pacifico" w:cs="Pacifico"/>
      </w:rPr>
      <w:t>Trailru</w:t>
    </w:r>
    <w:proofErr w:type="spellEnd"/>
    <w:r>
      <w:t xml:space="preserve"> - </w:t>
    </w:r>
    <w:r>
      <w:rPr>
        <w:i/>
      </w:rPr>
      <w:t>Software Design Document - Final Revision</w:t>
    </w:r>
    <w:r>
      <w:rPr>
        <w:i/>
      </w:rPr>
      <w:tab/>
    </w:r>
    <w:r>
      <w:rPr>
        <w:i/>
      </w:rPr>
      <w:tab/>
    </w:r>
    <w:r>
      <w:rPr>
        <w:i/>
      </w:rPr>
      <w:tab/>
    </w:r>
    <w:r>
      <w:rPr>
        <w:i/>
      </w:rPr>
      <w:tab/>
    </w:r>
    <w:r>
      <w:rPr>
        <w:i/>
      </w:rPr>
      <w:tab/>
    </w:r>
    <w:r>
      <w:t xml:space="preserve"> </w:t>
    </w:r>
    <w:r>
      <w:fldChar w:fldCharType="begin"/>
    </w:r>
    <w:r>
      <w:instrText>PAGE</w:instrText>
    </w:r>
    <w:r>
      <w:fldChar w:fldCharType="separate"/>
    </w:r>
    <w:r w:rsidR="004805B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51E8E" w14:textId="77777777" w:rsidR="00115F48" w:rsidRDefault="00115F48">
      <w:pPr>
        <w:spacing w:after="0" w:line="240" w:lineRule="auto"/>
      </w:pPr>
      <w:r>
        <w:separator/>
      </w:r>
    </w:p>
  </w:footnote>
  <w:footnote w:type="continuationSeparator" w:id="0">
    <w:p w14:paraId="2F8CDA90" w14:textId="77777777" w:rsidR="00115F48" w:rsidRDefault="00115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621BED"/>
    <w:multiLevelType w:val="multilevel"/>
    <w:tmpl w:val="FB6E4B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468E05C0"/>
    <w:multiLevelType w:val="multilevel"/>
    <w:tmpl w:val="8FB8EC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907456F"/>
    <w:multiLevelType w:val="multilevel"/>
    <w:tmpl w:val="EC0E99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5E6500BA"/>
    <w:multiLevelType w:val="multilevel"/>
    <w:tmpl w:val="007279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6CFC5B8A"/>
    <w:multiLevelType w:val="multilevel"/>
    <w:tmpl w:val="F82092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6F88778F"/>
    <w:multiLevelType w:val="multilevel"/>
    <w:tmpl w:val="045A4CF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7BE84582"/>
    <w:multiLevelType w:val="multilevel"/>
    <w:tmpl w:val="C2D29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E1708C5"/>
    <w:multiLevelType w:val="multilevel"/>
    <w:tmpl w:val="4808C5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4"/>
  </w:num>
  <w:num w:numId="2">
    <w:abstractNumId w:val="3"/>
  </w:num>
  <w:num w:numId="3">
    <w:abstractNumId w:val="5"/>
  </w:num>
  <w:num w:numId="4">
    <w:abstractNumId w:val="7"/>
  </w:num>
  <w:num w:numId="5">
    <w:abstractNumId w:val="1"/>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BF7"/>
    <w:rsid w:val="00001BF7"/>
    <w:rsid w:val="00115F48"/>
    <w:rsid w:val="004805B0"/>
    <w:rsid w:val="00A03DB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C1670"/>
  <w15:docId w15:val="{533588EF-32D4-4F0B-B16F-AB0C39214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 w:eastAsia="zh-TW" w:bidi="ar-SA"/>
      </w:rPr>
    </w:rPrDefault>
    <w:pPrDefault>
      <w:pPr>
        <w:spacing w:after="160" w:line="360"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sz w:val="28"/>
      <w:szCs w:val="28"/>
    </w:rPr>
  </w:style>
  <w:style w:type="paragraph" w:styleId="Heading4">
    <w:name w:val="heading 4"/>
    <w:basedOn w:val="Normal"/>
    <w:next w:val="Normal"/>
    <w:uiPriority w:val="9"/>
    <w:unhideWhenUsed/>
    <w:qFormat/>
    <w:pPr>
      <w:keepNext/>
      <w:keepLines/>
      <w:spacing w:before="280" w:after="80" w:line="276" w:lineRule="auto"/>
      <w:outlineLvl w:val="3"/>
    </w:pPr>
    <w:rPr>
      <w:color w:val="666666"/>
    </w:rPr>
  </w:style>
  <w:style w:type="paragraph" w:styleId="Heading5">
    <w:name w:val="heading 5"/>
    <w:basedOn w:val="Normal"/>
    <w:next w:val="Normal"/>
    <w:uiPriority w:val="9"/>
    <w:unhideWhenUsed/>
    <w:qFormat/>
    <w:pPr>
      <w:keepNext/>
      <w:keepLines/>
      <w:spacing w:before="240" w:after="80" w:line="276" w:lineRule="auto"/>
      <w:ind w:left="2160"/>
      <w:outlineLvl w:val="4"/>
    </w:p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t9csnwGjo55t2-Dy9yTQ3n13y688w5Px/edit" TargetMode="External"/><Relationship Id="rId299" Type="http://schemas.openxmlformats.org/officeDocument/2006/relationships/image" Target="media/image80.png"/><Relationship Id="rId21" Type="http://schemas.openxmlformats.org/officeDocument/2006/relationships/hyperlink" Target="https://docs.google.com/document/d/1t9csnwGjo55t2-Dy9yTQ3n13y688w5Px/edit" TargetMode="External"/><Relationship Id="rId63" Type="http://schemas.openxmlformats.org/officeDocument/2006/relationships/hyperlink" Target="https://docs.google.com/document/d/1hSwX4F2dQ-_aW1tYD_gHZ_BDYtgEM0MuNzK4ujfMcGQ/view" TargetMode="External"/><Relationship Id="rId159" Type="http://schemas.openxmlformats.org/officeDocument/2006/relationships/hyperlink" Target="https://docs.google.com/document/d/1t9csnwGjo55t2-Dy9yTQ3n13y688w5Px/edit" TargetMode="External"/><Relationship Id="rId324" Type="http://schemas.openxmlformats.org/officeDocument/2006/relationships/hyperlink" Target="https://docs.google.com/document/d/1bT6ELQNTdg1O-alrJfPAo3woqcuZAi8VbPy_bWSeuNo/edit" TargetMode="External"/><Relationship Id="rId366" Type="http://schemas.openxmlformats.org/officeDocument/2006/relationships/hyperlink" Target="https://docs.google.com/document/d/1t9csnwGjo55t2-Dy9yTQ3n13y688w5Px/edit" TargetMode="External"/><Relationship Id="rId170" Type="http://schemas.openxmlformats.org/officeDocument/2006/relationships/hyperlink" Target="https://docs.google.com/document/d/1t9csnwGjo55t2-Dy9yTQ3n13y688w5Px/edit" TargetMode="External"/><Relationship Id="rId226" Type="http://schemas.openxmlformats.org/officeDocument/2006/relationships/hyperlink" Target="https://docs.google.com/document/d/1bT6ELQNTdg1O-alrJfPAo3woqcuZAi8VbPy_bWSeuNo/edit" TargetMode="External"/><Relationship Id="rId433" Type="http://schemas.openxmlformats.org/officeDocument/2006/relationships/hyperlink" Target="https://docs.google.com/document/d/1hSwX4F2dQ-_aW1tYD_gHZ_BDYtgEM0MuNzK4ujfMcGQ/view" TargetMode="External"/><Relationship Id="rId268" Type="http://schemas.openxmlformats.org/officeDocument/2006/relationships/image" Target="media/image64.png"/><Relationship Id="rId32" Type="http://schemas.openxmlformats.org/officeDocument/2006/relationships/hyperlink" Target="https://docs.google.com/document/d/1t9csnwGjo55t2-Dy9yTQ3n13y688w5Px/edit" TargetMode="External"/><Relationship Id="rId74" Type="http://schemas.openxmlformats.org/officeDocument/2006/relationships/hyperlink" Target="https://docs.google.com/document/d/1t9csnwGjo55t2-Dy9yTQ3n13y688w5Px/edit" TargetMode="External"/><Relationship Id="rId128" Type="http://schemas.openxmlformats.org/officeDocument/2006/relationships/hyperlink" Target="https://docs.google.com/document/d/1hSwX4F2dQ-_aW1tYD_gHZ_BDYtgEM0MuNzK4ujfMcGQ/view" TargetMode="External"/><Relationship Id="rId335" Type="http://schemas.openxmlformats.org/officeDocument/2006/relationships/hyperlink" Target="https://docs.google.com/document/d/1hSwX4F2dQ-_aW1tYD_gHZ_BDYtgEM0MuNzK4ujfMcGQ/view" TargetMode="External"/><Relationship Id="rId377" Type="http://schemas.openxmlformats.org/officeDocument/2006/relationships/hyperlink" Target="https://docs.google.com/document/d/1t9csnwGjo55t2-Dy9yTQ3n13y688w5Px/edit" TargetMode="External"/><Relationship Id="rId5" Type="http://schemas.openxmlformats.org/officeDocument/2006/relationships/footnotes" Target="footnotes.xml"/><Relationship Id="rId181" Type="http://schemas.openxmlformats.org/officeDocument/2006/relationships/hyperlink" Target="https://docs.google.com/document/u/0/d/1bT6ELQNTdg1O-alrJfPAo3woqcuZAi8VbPy_bWSeuNo/edit" TargetMode="External"/><Relationship Id="rId237" Type="http://schemas.openxmlformats.org/officeDocument/2006/relationships/hyperlink" Target="https://docs.google.com/document/d/1bT6ELQNTdg1O-alrJfPAo3woqcuZAi8VbPy_bWSeuNo/edit" TargetMode="External"/><Relationship Id="rId402" Type="http://schemas.openxmlformats.org/officeDocument/2006/relationships/hyperlink" Target="https://docs.google.com/document/d/1nXmrUuXUBkf54qWdp3ubsKHYQHdU2dCR/edit" TargetMode="External"/><Relationship Id="rId279" Type="http://schemas.openxmlformats.org/officeDocument/2006/relationships/hyperlink" Target="https://docs.google.com/document/d/1bT6ELQNTdg1O-alrJfPAo3woqcuZAi8VbPy_bWSeuNo/edit" TargetMode="External"/><Relationship Id="rId43" Type="http://schemas.openxmlformats.org/officeDocument/2006/relationships/image" Target="media/image7.jpg"/><Relationship Id="rId139" Type="http://schemas.openxmlformats.org/officeDocument/2006/relationships/hyperlink" Target="https://docs.google.com/document/d/1t9csnwGjo55t2-Dy9yTQ3n13y688w5Px/edit" TargetMode="External"/><Relationship Id="rId290" Type="http://schemas.openxmlformats.org/officeDocument/2006/relationships/image" Target="media/image76.png"/><Relationship Id="rId304" Type="http://schemas.openxmlformats.org/officeDocument/2006/relationships/hyperlink" Target="https://docs.google.com/document/d/1bT6ELQNTdg1O-alrJfPAo3woqcuZAi8VbPy_bWSeuNo/edit" TargetMode="External"/><Relationship Id="rId346" Type="http://schemas.openxmlformats.org/officeDocument/2006/relationships/hyperlink" Target="https://docs.google.com/document/d/1nXmrUuXUBkf54qWdp3ubsKHYQHdU2dCR/edit" TargetMode="External"/><Relationship Id="rId388" Type="http://schemas.openxmlformats.org/officeDocument/2006/relationships/hyperlink" Target="https://docs.google.com/document/d/1nXmrUuXUBkf54qWdp3ubsKHYQHdU2dCR/edit" TargetMode="External"/><Relationship Id="rId85" Type="http://schemas.openxmlformats.org/officeDocument/2006/relationships/image" Target="media/image15.jpg"/><Relationship Id="rId150" Type="http://schemas.openxmlformats.org/officeDocument/2006/relationships/hyperlink" Target="https://docs.google.com/document/d/1hSwX4F2dQ-_aW1tYD_gHZ_BDYtgEM0MuNzK4ujfMcGQ/view" TargetMode="External"/><Relationship Id="rId192" Type="http://schemas.openxmlformats.org/officeDocument/2006/relationships/hyperlink" Target="https://docs.google.com/document/u/0/d/1bT6ELQNTdg1O-alrJfPAo3woqcuZAi8VbPy_bWSeuNo/edit" TargetMode="External"/><Relationship Id="rId206" Type="http://schemas.openxmlformats.org/officeDocument/2006/relationships/hyperlink" Target="https://docs.google.com/document/u/0/d/1bT6ELQNTdg1O-alrJfPAo3woqcuZAi8VbPy_bWSeuNo/edit" TargetMode="External"/><Relationship Id="rId413" Type="http://schemas.openxmlformats.org/officeDocument/2006/relationships/hyperlink" Target="https://docs.google.com/document/d/1bT6ELQNTdg1O-alrJfPAo3woqcuZAi8VbPy_bWSeuNo/edit" TargetMode="External"/><Relationship Id="rId248" Type="http://schemas.openxmlformats.org/officeDocument/2006/relationships/image" Target="media/image48.png"/><Relationship Id="rId12" Type="http://schemas.openxmlformats.org/officeDocument/2006/relationships/image" Target="media/image1.jpg"/><Relationship Id="rId108" Type="http://schemas.openxmlformats.org/officeDocument/2006/relationships/hyperlink" Target="https://docs.google.com/document/d/1t9csnwGjo55t2-Dy9yTQ3n13y688w5Px/edit" TargetMode="External"/><Relationship Id="rId315" Type="http://schemas.openxmlformats.org/officeDocument/2006/relationships/image" Target="media/image88.png"/><Relationship Id="rId357" Type="http://schemas.openxmlformats.org/officeDocument/2006/relationships/hyperlink" Target="https://docs.google.com/document/d/1t9csnwGjo55t2-Dy9yTQ3n13y688w5Px/edit" TargetMode="External"/><Relationship Id="rId54" Type="http://schemas.openxmlformats.org/officeDocument/2006/relationships/hyperlink" Target="https://docs.google.com/document/d/1t9csnwGjo55t2-Dy9yTQ3n13y688w5Px/edit" TargetMode="External"/><Relationship Id="rId96" Type="http://schemas.openxmlformats.org/officeDocument/2006/relationships/hyperlink" Target="https://docs.google.com/document/d/1t9csnwGjo55t2-Dy9yTQ3n13y688w5Px/edit" TargetMode="External"/><Relationship Id="rId161" Type="http://schemas.openxmlformats.org/officeDocument/2006/relationships/hyperlink" Target="https://docs.google.com/document/d/1t9csnwGjo55t2-Dy9yTQ3n13y688w5Px/edit" TargetMode="External"/><Relationship Id="rId217" Type="http://schemas.openxmlformats.org/officeDocument/2006/relationships/hyperlink" Target="https://docs.google.com/document/u/0/d/1bT6ELQNTdg1O-alrJfPAo3woqcuZAi8VbPy_bWSeuNo/edit" TargetMode="External"/><Relationship Id="rId399" Type="http://schemas.openxmlformats.org/officeDocument/2006/relationships/hyperlink" Target="https://docs.google.com/document/d/1t9csnwGjo55t2-Dy9yTQ3n13y688w5Px/edit" TargetMode="External"/><Relationship Id="rId259" Type="http://schemas.openxmlformats.org/officeDocument/2006/relationships/image" Target="media/image58.png"/><Relationship Id="rId424" Type="http://schemas.openxmlformats.org/officeDocument/2006/relationships/image" Target="media/image109.png"/><Relationship Id="rId23" Type="http://schemas.openxmlformats.org/officeDocument/2006/relationships/hyperlink" Target="https://docs.google.com/document/d/1t9csnwGjo55t2-Dy9yTQ3n13y688w5Px/edit" TargetMode="External"/><Relationship Id="rId119" Type="http://schemas.openxmlformats.org/officeDocument/2006/relationships/hyperlink" Target="https://docs.google.com/document/d/1hSwX4F2dQ-_aW1tYD_gHZ_BDYtgEM0MuNzK4ujfMcGQ/view" TargetMode="External"/><Relationship Id="rId270" Type="http://schemas.openxmlformats.org/officeDocument/2006/relationships/image" Target="media/image65.png"/><Relationship Id="rId326" Type="http://schemas.openxmlformats.org/officeDocument/2006/relationships/image" Target="media/image93.png"/><Relationship Id="rId65" Type="http://schemas.openxmlformats.org/officeDocument/2006/relationships/image" Target="media/image10.jpg"/><Relationship Id="rId130" Type="http://schemas.openxmlformats.org/officeDocument/2006/relationships/hyperlink" Target="https://docs.google.com/document/d/1t9csnwGjo55t2-Dy9yTQ3n13y688w5Px/edit" TargetMode="External"/><Relationship Id="rId368" Type="http://schemas.openxmlformats.org/officeDocument/2006/relationships/hyperlink" Target="https://docs.google.com/document/d/1t9csnwGjo55t2-Dy9yTQ3n13y688w5Px/edit" TargetMode="External"/><Relationship Id="rId172" Type="http://schemas.openxmlformats.org/officeDocument/2006/relationships/hyperlink" Target="https://docs.google.com/document/d/1hSwX4F2dQ-_aW1tYD_gHZ_BDYtgEM0MuNzK4ujfMcGQ/view" TargetMode="External"/><Relationship Id="rId228" Type="http://schemas.openxmlformats.org/officeDocument/2006/relationships/hyperlink" Target="https://docs.google.com/document/d/1bT6ELQNTdg1O-alrJfPAo3woqcuZAi8VbPy_bWSeuNo/edit" TargetMode="External"/><Relationship Id="rId435" Type="http://schemas.openxmlformats.org/officeDocument/2006/relationships/hyperlink" Target="https://docs.google.com/document/d/1hSwX4F2dQ-_aW1tYD_gHZ_BDYtgEM0MuNzK4ujfMcGQ/edit" TargetMode="External"/><Relationship Id="rId281" Type="http://schemas.openxmlformats.org/officeDocument/2006/relationships/hyperlink" Target="https://docs.google.com/document/d/1bT6ELQNTdg1O-alrJfPAo3woqcuZAi8VbPy_bWSeuNo/" TargetMode="External"/><Relationship Id="rId337" Type="http://schemas.openxmlformats.org/officeDocument/2006/relationships/hyperlink" Target="https://docs.google.com/document/d/1hSwX4F2dQ-_aW1tYD_gHZ_BDYtgEM0MuNzK4ujfMcGQ/view" TargetMode="External"/><Relationship Id="rId34" Type="http://schemas.openxmlformats.org/officeDocument/2006/relationships/hyperlink" Target="https://docs.google.com/document/d/1hSwX4F2dQ-_aW1tYD_gHZ_BDYtgEM0MuNzK4ujfMcGQ/view" TargetMode="External"/><Relationship Id="rId76" Type="http://schemas.openxmlformats.org/officeDocument/2006/relationships/hyperlink" Target="https://docs.google.com/document/d/1t9csnwGjo55t2-Dy9yTQ3n13y688w5Px/edit" TargetMode="External"/><Relationship Id="rId141" Type="http://schemas.openxmlformats.org/officeDocument/2006/relationships/image" Target="media/image24.png"/><Relationship Id="rId379" Type="http://schemas.openxmlformats.org/officeDocument/2006/relationships/hyperlink" Target="https://docs.google.com/document/d/1t9csnwGjo55t2-Dy9yTQ3n13y688w5Px/edit" TargetMode="External"/><Relationship Id="rId7" Type="http://schemas.openxmlformats.org/officeDocument/2006/relationships/comments" Target="comments.xml"/><Relationship Id="rId183" Type="http://schemas.openxmlformats.org/officeDocument/2006/relationships/hyperlink" Target="https://docs.google.com/document/u/0/d/1bT6ELQNTdg1O-alrJfPAo3woqcuZAi8VbPy_bWSeuNo/edit" TargetMode="External"/><Relationship Id="rId239" Type="http://schemas.openxmlformats.org/officeDocument/2006/relationships/hyperlink" Target="https://docs.google.com/document/d/1bT6ELQNTdg1O-alrJfPAo3woqcuZAi8VbPy_bWSeuNo/edit" TargetMode="External"/><Relationship Id="rId390" Type="http://schemas.openxmlformats.org/officeDocument/2006/relationships/hyperlink" Target="https://docs.google.com/document/d/1t9csnwGjo55t2-Dy9yTQ3n13y688w5Px/edit" TargetMode="External"/><Relationship Id="rId404" Type="http://schemas.openxmlformats.org/officeDocument/2006/relationships/hyperlink" Target="https://docs.google.com/document/d/1nXmrUuXUBkf54qWdp3ubsKHYQHdU2dCR/edit" TargetMode="External"/><Relationship Id="rId250" Type="http://schemas.openxmlformats.org/officeDocument/2006/relationships/image" Target="media/image50.png"/><Relationship Id="rId292" Type="http://schemas.openxmlformats.org/officeDocument/2006/relationships/image" Target="media/image77.png"/><Relationship Id="rId306" Type="http://schemas.openxmlformats.org/officeDocument/2006/relationships/hyperlink" Target="https://docs.google.com/document/d/1bT6ELQNTdg1O-alrJfPAo3woqcuZAi8VbPy_bWSeuNo/edit" TargetMode="External"/><Relationship Id="rId45" Type="http://schemas.openxmlformats.org/officeDocument/2006/relationships/hyperlink" Target="https://docs.google.com/document/d/1t9csnwGjo55t2-Dy9yTQ3n13y688w5Px/edit" TargetMode="External"/><Relationship Id="rId87" Type="http://schemas.openxmlformats.org/officeDocument/2006/relationships/hyperlink" Target="https://docs.google.com/document/d/1t9csnwGjo55t2-Dy9yTQ3n13y688w5Px/edit" TargetMode="External"/><Relationship Id="rId110" Type="http://schemas.openxmlformats.org/officeDocument/2006/relationships/hyperlink" Target="https://docs.google.com/document/d/1t9csnwGjo55t2-Dy9yTQ3n13y688w5Px/edit" TargetMode="External"/><Relationship Id="rId348" Type="http://schemas.openxmlformats.org/officeDocument/2006/relationships/hyperlink" Target="https://docs.google.com/document/d/1nXmrUuXUBkf54qWdp3ubsKHYQHdU2dCR/edit" TargetMode="External"/><Relationship Id="rId152" Type="http://schemas.openxmlformats.org/officeDocument/2006/relationships/hyperlink" Target="https://docs.google.com/document/d/1t9csnwGjo55t2-Dy9yTQ3n13y688w5Px/edit" TargetMode="External"/><Relationship Id="rId194" Type="http://schemas.openxmlformats.org/officeDocument/2006/relationships/hyperlink" Target="https://docs.google.com/document/u/0/d/1bT6ELQNTdg1O-alrJfPAo3woqcuZAi8VbPy_bWSeuNo/edit" TargetMode="External"/><Relationship Id="rId208" Type="http://schemas.openxmlformats.org/officeDocument/2006/relationships/hyperlink" Target="https://docs.google.com/document/u/0/d/1bT6ELQNTdg1O-alrJfPAo3woqcuZAi8VbPy_bWSeuNo/edit" TargetMode="External"/><Relationship Id="rId415" Type="http://schemas.openxmlformats.org/officeDocument/2006/relationships/image" Target="media/image105.png"/><Relationship Id="rId261" Type="http://schemas.openxmlformats.org/officeDocument/2006/relationships/image" Target="media/image60.png"/><Relationship Id="rId14" Type="http://schemas.openxmlformats.org/officeDocument/2006/relationships/hyperlink" Target="https://docs.google.com/document/d/1t9csnwGjo55t2-Dy9yTQ3n13y688w5Px/edit" TargetMode="External"/><Relationship Id="rId56" Type="http://schemas.openxmlformats.org/officeDocument/2006/relationships/hyperlink" Target="https://docs.google.com/document/d/1t9csnwGjo55t2-Dy9yTQ3n13y688w5Px/edit" TargetMode="External"/><Relationship Id="rId317" Type="http://schemas.openxmlformats.org/officeDocument/2006/relationships/image" Target="media/image89.png"/><Relationship Id="rId359" Type="http://schemas.openxmlformats.org/officeDocument/2006/relationships/image" Target="media/image100.png"/><Relationship Id="rId98" Type="http://schemas.openxmlformats.org/officeDocument/2006/relationships/hyperlink" Target="https://docs.google.com/document/d/1hSwX4F2dQ-_aW1tYD_gHZ_BDYtgEM0MuNzK4ujfMcGQ/view" TargetMode="External"/><Relationship Id="rId121" Type="http://schemas.openxmlformats.org/officeDocument/2006/relationships/hyperlink" Target="https://docs.google.com/document/d/1t9csnwGjo55t2-Dy9yTQ3n13y688w5Px/edit" TargetMode="External"/><Relationship Id="rId163" Type="http://schemas.openxmlformats.org/officeDocument/2006/relationships/hyperlink" Target="https://docs.google.com/document/d/1t9csnwGjo55t2-Dy9yTQ3n13y688w5Px/edit" TargetMode="External"/><Relationship Id="rId219" Type="http://schemas.openxmlformats.org/officeDocument/2006/relationships/image" Target="media/image41.png"/><Relationship Id="rId370" Type="http://schemas.openxmlformats.org/officeDocument/2006/relationships/image" Target="media/image101.png"/><Relationship Id="rId426" Type="http://schemas.openxmlformats.org/officeDocument/2006/relationships/image" Target="media/image110.png"/><Relationship Id="rId230" Type="http://schemas.openxmlformats.org/officeDocument/2006/relationships/image" Target="media/image44.png"/><Relationship Id="rId25" Type="http://schemas.openxmlformats.org/officeDocument/2006/relationships/hyperlink" Target="https://docs.google.com/document/d/1hSwX4F2dQ-_aW1tYD_gHZ_BDYtgEM0MuNzK4ujfMcGQ/view" TargetMode="External"/><Relationship Id="rId67" Type="http://schemas.openxmlformats.org/officeDocument/2006/relationships/hyperlink" Target="https://docs.google.com/document/d/1t9csnwGjo55t2-Dy9yTQ3n13y688w5Px/edit" TargetMode="External"/><Relationship Id="rId272" Type="http://schemas.openxmlformats.org/officeDocument/2006/relationships/image" Target="media/image67.png"/><Relationship Id="rId328" Type="http://schemas.openxmlformats.org/officeDocument/2006/relationships/hyperlink" Target="https://docs.google.com/document/d/1bT6ELQNTdg1O-alrJfPAo3woqcuZAi8VbPy_bWSeuNo/edit" TargetMode="External"/><Relationship Id="rId132" Type="http://schemas.openxmlformats.org/officeDocument/2006/relationships/hyperlink" Target="https://docs.google.com/document/d/1hSwX4F2dQ-_aW1tYD_gHZ_BDYtgEM0MuNzK4ujfMcGQ/view" TargetMode="External"/><Relationship Id="rId174" Type="http://schemas.openxmlformats.org/officeDocument/2006/relationships/hyperlink" Target="https://docs.google.com/document/d/1t9csnwGjo55t2-Dy9yTQ3n13y688w5Px/edit" TargetMode="External"/><Relationship Id="rId381" Type="http://schemas.openxmlformats.org/officeDocument/2006/relationships/image" Target="media/image102.png"/><Relationship Id="rId241" Type="http://schemas.openxmlformats.org/officeDocument/2006/relationships/hyperlink" Target="https://docs.google.com/document/d/1bT6ELQNTdg1O-alrJfPAo3woqcuZAi8VbPy_bWSeuNo/edit" TargetMode="External"/><Relationship Id="rId437" Type="http://schemas.openxmlformats.org/officeDocument/2006/relationships/hyperlink" Target="https://docs.google.com/document/d/1hSwX4F2dQ-_aW1tYD_gHZ_BDYtgEM0MuNzK4ujfMcGQ/edit" TargetMode="External"/><Relationship Id="rId36" Type="http://schemas.openxmlformats.org/officeDocument/2006/relationships/hyperlink" Target="https://docs.google.com/document/d/1t9csnwGjo55t2-Dy9yTQ3n13y688w5Px/edit" TargetMode="External"/><Relationship Id="rId283" Type="http://schemas.openxmlformats.org/officeDocument/2006/relationships/hyperlink" Target="https://docs.google.com/document/d/1bT6ELQNTdg1O-alrJfPAo3woqcuZAi8VbPy_bWSeuNo/edit" TargetMode="External"/><Relationship Id="rId339" Type="http://schemas.openxmlformats.org/officeDocument/2006/relationships/hyperlink" Target="https://docs.google.com/document/d/1hSwX4F2dQ-_aW1tYD_gHZ_BDYtgEM0MuNzK4ujfMcGQ/view" TargetMode="External"/><Relationship Id="rId78" Type="http://schemas.openxmlformats.org/officeDocument/2006/relationships/hyperlink" Target="https://docs.google.com/document/d/1hSwX4F2dQ-_aW1tYD_gHZ_BDYtgEM0MuNzK4ujfMcGQ/view" TargetMode="External"/><Relationship Id="rId101" Type="http://schemas.openxmlformats.org/officeDocument/2006/relationships/hyperlink" Target="https://docs.google.com/document/d/1t9csnwGjo55t2-Dy9yTQ3n13y688w5Px/edit" TargetMode="External"/><Relationship Id="rId143" Type="http://schemas.openxmlformats.org/officeDocument/2006/relationships/hyperlink" Target="https://docs.google.com/document/d/1hSwX4F2dQ-_aW1tYD_gHZ_BDYtgEM0MuNzK4ujfMcGQ/view" TargetMode="External"/><Relationship Id="rId185" Type="http://schemas.openxmlformats.org/officeDocument/2006/relationships/hyperlink" Target="https://docs.google.com/document/u/0/d/1bT6ELQNTdg1O-alrJfPAo3woqcuZAi8VbPy_bWSeuNo/edit" TargetMode="External"/><Relationship Id="rId350" Type="http://schemas.openxmlformats.org/officeDocument/2006/relationships/hyperlink" Target="https://docs.google.com/document/d/1nXmrUuXUBkf54qWdp3ubsKHYQHdU2dCR/edit" TargetMode="External"/><Relationship Id="rId406" Type="http://schemas.openxmlformats.org/officeDocument/2006/relationships/hyperlink" Target="https://docs.google.com/document/d/1t9csnwGjo55t2-Dy9yTQ3n13y688w5Px/edit" TargetMode="External"/><Relationship Id="rId9" Type="http://schemas.microsoft.com/office/2016/09/relationships/commentsIds" Target="commentsIds.xml"/><Relationship Id="rId210" Type="http://schemas.openxmlformats.org/officeDocument/2006/relationships/hyperlink" Target="https://docs.google.com/document/u/0/d/1bT6ELQNTdg1O-alrJfPAo3woqcuZAi8VbPy_bWSeuNo/edit" TargetMode="External"/><Relationship Id="rId392" Type="http://schemas.openxmlformats.org/officeDocument/2006/relationships/hyperlink" Target="https://docs.google.com/document/d/1t9csnwGjo55t2-Dy9yTQ3n13y688w5Px/edit" TargetMode="External"/><Relationship Id="rId252" Type="http://schemas.openxmlformats.org/officeDocument/2006/relationships/image" Target="media/image52.png"/><Relationship Id="rId294" Type="http://schemas.openxmlformats.org/officeDocument/2006/relationships/image" Target="media/image78.png"/><Relationship Id="rId308" Type="http://schemas.openxmlformats.org/officeDocument/2006/relationships/image" Target="media/image85.png"/><Relationship Id="rId47" Type="http://schemas.openxmlformats.org/officeDocument/2006/relationships/hyperlink" Target="https://docs.google.com/document/d/1t9csnwGjo55t2-Dy9yTQ3n13y688w5Px/edit" TargetMode="External"/><Relationship Id="rId89" Type="http://schemas.openxmlformats.org/officeDocument/2006/relationships/hyperlink" Target="https://docs.google.com/document/d/1t9csnwGjo55t2-Dy9yTQ3n13y688w5Px/edit" TargetMode="External"/><Relationship Id="rId112" Type="http://schemas.openxmlformats.org/officeDocument/2006/relationships/hyperlink" Target="https://docs.google.com/document/d/1t9csnwGjo55t2-Dy9yTQ3n13y688w5Px/edit" TargetMode="External"/><Relationship Id="rId154" Type="http://schemas.openxmlformats.org/officeDocument/2006/relationships/hyperlink" Target="https://docs.google.com/document/d/1hSwX4F2dQ-_aW1tYD_gHZ_BDYtgEM0MuNzK4ujfMcGQ/view" TargetMode="External"/><Relationship Id="rId361" Type="http://schemas.openxmlformats.org/officeDocument/2006/relationships/hyperlink" Target="https://docs.google.com/document/d/1nXmrUuXUBkf54qWdp3ubsKHYQHdU2dCR/edit" TargetMode="External"/><Relationship Id="rId196" Type="http://schemas.openxmlformats.org/officeDocument/2006/relationships/hyperlink" Target="https://docs.google.com/document/u/0/d/1bT6ELQNTdg1O-alrJfPAo3woqcuZAi8VbPy_bWSeuNo/edit" TargetMode="External"/><Relationship Id="rId417" Type="http://schemas.openxmlformats.org/officeDocument/2006/relationships/hyperlink" Target="https://docs.google.com/document/d/1bT6ELQNTdg1O-alrJfPAo3woqcuZAi8VbPy_bWSeuNo/edit" TargetMode="External"/><Relationship Id="rId16" Type="http://schemas.openxmlformats.org/officeDocument/2006/relationships/image" Target="media/image2.png"/><Relationship Id="rId221" Type="http://schemas.openxmlformats.org/officeDocument/2006/relationships/hyperlink" Target="https://docs.google.com/document/d/1bT6ELQNTdg1O-alrJfPAo3woqcuZAi8VbPy_bWSeuNo/edit" TargetMode="External"/><Relationship Id="rId263" Type="http://schemas.openxmlformats.org/officeDocument/2006/relationships/image" Target="media/image61.png"/><Relationship Id="rId319" Type="http://schemas.openxmlformats.org/officeDocument/2006/relationships/hyperlink" Target="https://docs.google.com/document/d/1bT6ELQNTdg1O-alrJfPAo3woqcuZAi8VbPy_bWSeuNo/edit" TargetMode="External"/><Relationship Id="rId58" Type="http://schemas.openxmlformats.org/officeDocument/2006/relationships/hyperlink" Target="https://docs.google.com/document/d/1t9csnwGjo55t2-Dy9yTQ3n13y688w5Px/edit" TargetMode="External"/><Relationship Id="rId123" Type="http://schemas.openxmlformats.org/officeDocument/2006/relationships/hyperlink" Target="https://docs.google.com/document/d/1hSwX4F2dQ-_aW1tYD_gHZ_BDYtgEM0MuNzK4ujfMcGQ/view" TargetMode="External"/><Relationship Id="rId330" Type="http://schemas.openxmlformats.org/officeDocument/2006/relationships/hyperlink" Target="https://docs.google.com/document/d/1bT6ELQNTdg1O-alrJfPAo3woqcuZAi8VbPy_bWSeuNo/edit" TargetMode="External"/><Relationship Id="rId165" Type="http://schemas.openxmlformats.org/officeDocument/2006/relationships/hyperlink" Target="https://docs.google.com/document/d/1t9csnwGjo55t2-Dy9yTQ3n13y688w5Px/edit" TargetMode="External"/><Relationship Id="rId372" Type="http://schemas.openxmlformats.org/officeDocument/2006/relationships/hyperlink" Target="https://docs.google.com/document/d/1nXmrUuXUBkf54qWdp3ubsKHYQHdU2dCR/edit" TargetMode="External"/><Relationship Id="rId428" Type="http://schemas.openxmlformats.org/officeDocument/2006/relationships/image" Target="media/image111.png"/><Relationship Id="rId232" Type="http://schemas.openxmlformats.org/officeDocument/2006/relationships/hyperlink" Target="https://docs.google.com/document/d/1bT6ELQNTdg1O-alrJfPAo3woqcuZAi8VbPy_bWSeuNo/edit" TargetMode="External"/><Relationship Id="rId274" Type="http://schemas.openxmlformats.org/officeDocument/2006/relationships/image" Target="media/image69.png"/><Relationship Id="rId27" Type="http://schemas.openxmlformats.org/officeDocument/2006/relationships/hyperlink" Target="https://docs.google.com/document/d/1t9csnwGjo55t2-Dy9yTQ3n13y688w5Px/edit" TargetMode="External"/><Relationship Id="rId69" Type="http://schemas.openxmlformats.org/officeDocument/2006/relationships/hyperlink" Target="https://docs.google.com/document/d/1hSwX4F2dQ-_aW1tYD_gHZ_BDYtgEM0MuNzK4ujfMcGQ/view" TargetMode="External"/><Relationship Id="rId134" Type="http://schemas.openxmlformats.org/officeDocument/2006/relationships/hyperlink" Target="https://docs.google.com/document/d/1t9csnwGjo55t2-Dy9yTQ3n13y688w5Px/edit" TargetMode="External"/><Relationship Id="rId80" Type="http://schemas.openxmlformats.org/officeDocument/2006/relationships/image" Target="media/image14.jpg"/><Relationship Id="rId176" Type="http://schemas.openxmlformats.org/officeDocument/2006/relationships/image" Target="media/image29.png"/><Relationship Id="rId341" Type="http://schemas.openxmlformats.org/officeDocument/2006/relationships/hyperlink" Target="https://docs.google.com/document/d/1hSwX4F2dQ-_aW1tYD_gHZ_BDYtgEM0MuNzK4ujfMcGQ/view" TargetMode="External"/><Relationship Id="rId383" Type="http://schemas.openxmlformats.org/officeDocument/2006/relationships/hyperlink" Target="https://docs.google.com/document/d/1nXmrUuXUBkf54qWdp3ubsKHYQHdU2dCR/edit" TargetMode="External"/><Relationship Id="rId439" Type="http://schemas.openxmlformats.org/officeDocument/2006/relationships/footer" Target="footer1.xml"/><Relationship Id="rId201" Type="http://schemas.openxmlformats.org/officeDocument/2006/relationships/hyperlink" Target="https://docs.google.com/document/u/0/d/1bT6ELQNTdg1O-alrJfPAo3woqcuZAi8VbPy_bWSeuNo/edit" TargetMode="External"/><Relationship Id="rId243" Type="http://schemas.openxmlformats.org/officeDocument/2006/relationships/hyperlink" Target="https://docs.google.com/document/d/1bT6ELQNTdg1O-alrJfPAo3woqcuZAi8VbPy_bWSeuNo/edit" TargetMode="External"/><Relationship Id="rId285" Type="http://schemas.openxmlformats.org/officeDocument/2006/relationships/hyperlink" Target="https://docs.google.com/document/d/1bT6ELQNTdg1O-alrJfPAo3woqcuZAi8VbPy_bWSeuNo/edit" TargetMode="External"/><Relationship Id="rId38" Type="http://schemas.openxmlformats.org/officeDocument/2006/relationships/hyperlink" Target="https://docs.google.com/document/d/1t9csnwGjo55t2-Dy9yTQ3n13y688w5Px/edit" TargetMode="External"/><Relationship Id="rId103" Type="http://schemas.openxmlformats.org/officeDocument/2006/relationships/hyperlink" Target="https://docs.google.com/document/d/1t9csnwGjo55t2-Dy9yTQ3n13y688w5Px/edit" TargetMode="External"/><Relationship Id="rId310" Type="http://schemas.openxmlformats.org/officeDocument/2006/relationships/image" Target="media/image86.png"/><Relationship Id="rId91" Type="http://schemas.openxmlformats.org/officeDocument/2006/relationships/hyperlink" Target="https://docs.google.com/document/d/1hSwX4F2dQ-_aW1tYD_gHZ_BDYtgEM0MuNzK4ujfMcGQ/view" TargetMode="External"/><Relationship Id="rId145" Type="http://schemas.openxmlformats.org/officeDocument/2006/relationships/hyperlink" Target="https://docs.google.com/document/d/1t9csnwGjo55t2-Dy9yTQ3n13y688w5Px/edit" TargetMode="External"/><Relationship Id="rId187" Type="http://schemas.openxmlformats.org/officeDocument/2006/relationships/hyperlink" Target="https://docs.google.com/document/u/0/d/1bT6ELQNTdg1O-alrJfPAo3woqcuZAi8VbPy_bWSeuNo/edit" TargetMode="External"/><Relationship Id="rId352" Type="http://schemas.openxmlformats.org/officeDocument/2006/relationships/hyperlink" Target="https://docs.google.com/document/d/1t9csnwGjo55t2-Dy9yTQ3n13y688w5Px/edit" TargetMode="External"/><Relationship Id="rId394" Type="http://schemas.openxmlformats.org/officeDocument/2006/relationships/hyperlink" Target="https://docs.google.com/document/d/1t9csnwGjo55t2-Dy9yTQ3n13y688w5Px/edit" TargetMode="External"/><Relationship Id="rId408" Type="http://schemas.openxmlformats.org/officeDocument/2006/relationships/hyperlink" Target="https://docs.google.com/document/d/1t9csnwGjo55t2-Dy9yTQ3n13y688w5Px/edit" TargetMode="External"/><Relationship Id="rId212" Type="http://schemas.openxmlformats.org/officeDocument/2006/relationships/hyperlink" Target="https://docs.google.com/document/u/0/d/1bT6ELQNTdg1O-alrJfPAo3woqcuZAi8VbPy_bWSeuNo/edit" TargetMode="External"/><Relationship Id="rId254" Type="http://schemas.openxmlformats.org/officeDocument/2006/relationships/image" Target="media/image54.png"/><Relationship Id="rId49" Type="http://schemas.openxmlformats.org/officeDocument/2006/relationships/hyperlink" Target="https://docs.google.com/document/d/1hSwX4F2dQ-_aW1tYD_gHZ_BDYtgEM0MuNzK4ujfMcGQ/view" TargetMode="External"/><Relationship Id="rId114" Type="http://schemas.openxmlformats.org/officeDocument/2006/relationships/hyperlink" Target="https://docs.google.com/document/d/1t9csnwGjo55t2-Dy9yTQ3n13y688w5Px/edit" TargetMode="External"/><Relationship Id="rId296" Type="http://schemas.openxmlformats.org/officeDocument/2006/relationships/hyperlink" Target="https://docs.google.com/document/u/0/d/1bT6ELQNTdg1O-alrJfPAo3woqcuZAi8VbPy_bWSeuNo/edit" TargetMode="External"/><Relationship Id="rId60" Type="http://schemas.openxmlformats.org/officeDocument/2006/relationships/hyperlink" Target="https://docs.google.com/document/d/1t9csnwGjo55t2-Dy9yTQ3n13y688w5Px/edit" TargetMode="External"/><Relationship Id="rId156" Type="http://schemas.openxmlformats.org/officeDocument/2006/relationships/hyperlink" Target="https://docs.google.com/document/d/1t9csnwGjo55t2-Dy9yTQ3n13y688w5Px/edit" TargetMode="External"/><Relationship Id="rId198" Type="http://schemas.openxmlformats.org/officeDocument/2006/relationships/hyperlink" Target="https://docs.google.com/document/u/0/d/1bT6ELQNTdg1O-alrJfPAo3woqcuZAi8VbPy_bWSeuNo/edit" TargetMode="External"/><Relationship Id="rId321" Type="http://schemas.openxmlformats.org/officeDocument/2006/relationships/hyperlink" Target="https://docs.google.com/document/d/1bT6ELQNTdg1O-alrJfPAo3woqcuZAi8VbPy_bWSeuNo/edit" TargetMode="External"/><Relationship Id="rId363" Type="http://schemas.openxmlformats.org/officeDocument/2006/relationships/hyperlink" Target="https://docs.google.com/document/d/1nXmrUuXUBkf54qWdp3ubsKHYQHdU2dCR/edit" TargetMode="External"/><Relationship Id="rId419" Type="http://schemas.openxmlformats.org/officeDocument/2006/relationships/image" Target="media/image106.png"/><Relationship Id="rId202" Type="http://schemas.openxmlformats.org/officeDocument/2006/relationships/hyperlink" Target="https://docs.google.com/document/u/0/d/1bT6ELQNTdg1O-alrJfPAo3woqcuZAi8VbPy_bWSeuNo/edit" TargetMode="External"/><Relationship Id="rId223" Type="http://schemas.openxmlformats.org/officeDocument/2006/relationships/image" Target="media/image42.png"/><Relationship Id="rId244" Type="http://schemas.openxmlformats.org/officeDocument/2006/relationships/image" Target="media/image47.png"/><Relationship Id="rId430" Type="http://schemas.openxmlformats.org/officeDocument/2006/relationships/image" Target="media/image112.png"/><Relationship Id="rId18" Type="http://schemas.openxmlformats.org/officeDocument/2006/relationships/hyperlink" Target="https://docs.google.com/document/d/1hSwX4F2dQ-_aW1tYD_gHZ_BDYtgEM0MuNzK4ujfMcGQ/view" TargetMode="External"/><Relationship Id="rId39" Type="http://schemas.openxmlformats.org/officeDocument/2006/relationships/hyperlink" Target="https://docs.google.com/document/d/1t9csnwGjo55t2-Dy9yTQ3n13y688w5Px/edit" TargetMode="External"/><Relationship Id="rId265" Type="http://schemas.openxmlformats.org/officeDocument/2006/relationships/image" Target="media/image62.png"/><Relationship Id="rId286" Type="http://schemas.openxmlformats.org/officeDocument/2006/relationships/hyperlink" Target="https://docs.google.com/document/u/0/d/1bT6ELQNTdg1O-alrJfPAo3woqcuZAi8VbPy_bWSeuNo/edit" TargetMode="External"/><Relationship Id="rId50" Type="http://schemas.openxmlformats.org/officeDocument/2006/relationships/hyperlink" Target="https://docs.google.com/document/d/1t9csnwGjo55t2-Dy9yTQ3n13y688w5Px/edit" TargetMode="External"/><Relationship Id="rId104" Type="http://schemas.openxmlformats.org/officeDocument/2006/relationships/image" Target="media/image19.png"/><Relationship Id="rId125" Type="http://schemas.openxmlformats.org/officeDocument/2006/relationships/hyperlink" Target="https://docs.google.com/document/d/1t9csnwGjo55t2-Dy9yTQ3n13y688w5Px/edit" TargetMode="External"/><Relationship Id="rId146" Type="http://schemas.openxmlformats.org/officeDocument/2006/relationships/hyperlink" Target="https://docs.google.com/document/d/1t9csnwGjo55t2-Dy9yTQ3n13y688w5Px/edit" TargetMode="External"/><Relationship Id="rId167" Type="http://schemas.openxmlformats.org/officeDocument/2006/relationships/image" Target="media/image27.png"/><Relationship Id="rId188" Type="http://schemas.openxmlformats.org/officeDocument/2006/relationships/image" Target="media/image31.jpg"/><Relationship Id="rId311" Type="http://schemas.openxmlformats.org/officeDocument/2006/relationships/hyperlink" Target="https://docs.google.com/document/d/1bT6ELQNTdg1O-alrJfPAo3woqcuZAi8VbPy_bWSeuNo/edit" TargetMode="External"/><Relationship Id="rId332" Type="http://schemas.openxmlformats.org/officeDocument/2006/relationships/image" Target="media/image96.png"/><Relationship Id="rId353" Type="http://schemas.openxmlformats.org/officeDocument/2006/relationships/hyperlink" Target="https://docs.google.com/document/d/1t9csnwGjo55t2-Dy9yTQ3n13y688w5Px/edit" TargetMode="External"/><Relationship Id="rId374" Type="http://schemas.openxmlformats.org/officeDocument/2006/relationships/hyperlink" Target="https://docs.google.com/document/d/1nXmrUuXUBkf54qWdp3ubsKHYQHdU2dCR/edit" TargetMode="External"/><Relationship Id="rId395" Type="http://schemas.openxmlformats.org/officeDocument/2006/relationships/hyperlink" Target="https://docs.google.com/document/d/1t9csnwGjo55t2-Dy9yTQ3n13y688w5Px/edit" TargetMode="External"/><Relationship Id="rId409" Type="http://schemas.openxmlformats.org/officeDocument/2006/relationships/hyperlink" Target="https://docs.google.com/document/d/1t9csnwGjo55t2-Dy9yTQ3n13y688w5Px/edit" TargetMode="External"/><Relationship Id="rId71" Type="http://schemas.openxmlformats.org/officeDocument/2006/relationships/hyperlink" Target="https://docs.google.com/document/d/1t9csnwGjo55t2-Dy9yTQ3n13y688w5Px/edit" TargetMode="External"/><Relationship Id="rId92" Type="http://schemas.openxmlformats.org/officeDocument/2006/relationships/hyperlink" Target="https://docs.google.com/document/d/1t9csnwGjo55t2-Dy9yTQ3n13y688w5Px/edit" TargetMode="External"/><Relationship Id="rId213" Type="http://schemas.openxmlformats.org/officeDocument/2006/relationships/image" Target="media/image38.png"/><Relationship Id="rId234" Type="http://schemas.openxmlformats.org/officeDocument/2006/relationships/hyperlink" Target="https://docs.google.com/document/d/1bT6ELQNTdg1O-alrJfPAo3woqcuZAi8VbPy_bWSeuNo/edit" TargetMode="External"/><Relationship Id="rId420" Type="http://schemas.openxmlformats.org/officeDocument/2006/relationships/image" Target="media/image107.png"/><Relationship Id="rId2" Type="http://schemas.openxmlformats.org/officeDocument/2006/relationships/styles" Target="styles.xml"/><Relationship Id="rId29" Type="http://schemas.openxmlformats.org/officeDocument/2006/relationships/image" Target="media/image4.jpg"/><Relationship Id="rId255" Type="http://schemas.openxmlformats.org/officeDocument/2006/relationships/image" Target="media/image55.png"/><Relationship Id="rId276" Type="http://schemas.openxmlformats.org/officeDocument/2006/relationships/image" Target="media/image70.png"/><Relationship Id="rId297" Type="http://schemas.openxmlformats.org/officeDocument/2006/relationships/image" Target="media/image79.png"/><Relationship Id="rId441" Type="http://schemas.openxmlformats.org/officeDocument/2006/relationships/theme" Target="theme/theme1.xml"/><Relationship Id="rId40" Type="http://schemas.openxmlformats.org/officeDocument/2006/relationships/image" Target="media/image6.jpg"/><Relationship Id="rId115" Type="http://schemas.openxmlformats.org/officeDocument/2006/relationships/hyperlink" Target="https://docs.google.com/document/d/1t9csnwGjo55t2-Dy9yTQ3n13y688w5Px/edit" TargetMode="External"/><Relationship Id="rId136" Type="http://schemas.openxmlformats.org/officeDocument/2006/relationships/hyperlink" Target="https://docs.google.com/document/d/1t9csnwGjo55t2-Dy9yTQ3n13y688w5Px/edit" TargetMode="External"/><Relationship Id="rId157" Type="http://schemas.openxmlformats.org/officeDocument/2006/relationships/hyperlink" Target="https://docs.google.com/document/d/1t9csnwGjo55t2-Dy9yTQ3n13y688w5Px/edit" TargetMode="External"/><Relationship Id="rId178" Type="http://schemas.openxmlformats.org/officeDocument/2006/relationships/hyperlink" Target="https://docs.google.com/document/d/1t9csnwGjo55t2-Dy9yTQ3n13y688w5Px/edit" TargetMode="External"/><Relationship Id="rId301" Type="http://schemas.openxmlformats.org/officeDocument/2006/relationships/image" Target="media/image81.png"/><Relationship Id="rId322" Type="http://schemas.openxmlformats.org/officeDocument/2006/relationships/image" Target="media/image91.png"/><Relationship Id="rId343" Type="http://schemas.openxmlformats.org/officeDocument/2006/relationships/hyperlink" Target="https://docs.google.com/document/d/1hSwX4F2dQ-_aW1tYD_gHZ_BDYtgEM0MuNzK4ujfMcGQ/view" TargetMode="External"/><Relationship Id="rId364" Type="http://schemas.openxmlformats.org/officeDocument/2006/relationships/hyperlink" Target="https://docs.google.com/document/d/1nXmrUuXUBkf54qWdp3ubsKHYQHdU2dCR/edit" TargetMode="External"/><Relationship Id="rId61" Type="http://schemas.openxmlformats.org/officeDocument/2006/relationships/hyperlink" Target="https://docs.google.com/document/d/1t9csnwGjo55t2-Dy9yTQ3n13y688w5Px/edit" TargetMode="External"/><Relationship Id="rId82" Type="http://schemas.openxmlformats.org/officeDocument/2006/relationships/hyperlink" Target="https://docs.google.com/document/d/1t9csnwGjo55t2-Dy9yTQ3n13y688w5Px/edit" TargetMode="External"/><Relationship Id="rId199" Type="http://schemas.openxmlformats.org/officeDocument/2006/relationships/hyperlink" Target="https://docs.google.com/document/u/0/d/1bT6ELQNTdg1O-alrJfPAo3woqcuZAi8VbPy_bWSeuNo/edit" TargetMode="External"/><Relationship Id="rId203" Type="http://schemas.openxmlformats.org/officeDocument/2006/relationships/hyperlink" Target="https://docs.google.com/document/u/0/d/1bT6ELQNTdg1O-alrJfPAo3woqcuZAi8VbPy_bWSeuNo/edit" TargetMode="External"/><Relationship Id="rId385" Type="http://schemas.openxmlformats.org/officeDocument/2006/relationships/hyperlink" Target="https://docs.google.com/document/d/1nXmrUuXUBkf54qWdp3ubsKHYQHdU2dCR/edit" TargetMode="External"/><Relationship Id="rId19" Type="http://schemas.openxmlformats.org/officeDocument/2006/relationships/hyperlink" Target="https://docs.google.com/document/d/1hSwX4F2dQ-_aW1tYD_gHZ_BDYtgEM0MuNzK4ujfMcGQ/view" TargetMode="External"/><Relationship Id="rId224" Type="http://schemas.openxmlformats.org/officeDocument/2006/relationships/hyperlink" Target="https://docs.google.com/document/d/1bT6ELQNTdg1O-alrJfPAo3woqcuZAi8VbPy_bWSeuNo/edit" TargetMode="External"/><Relationship Id="rId245" Type="http://schemas.openxmlformats.org/officeDocument/2006/relationships/hyperlink" Target="https://docs.google.com/document/d/1bT6ELQNTdg1O-alrJfPAo3woqcuZAi8VbPy_bWSeuNo/edit" TargetMode="External"/><Relationship Id="rId266" Type="http://schemas.openxmlformats.org/officeDocument/2006/relationships/hyperlink" Target="https://docs.google.com/document/d/1bT6ELQNTdg1O-alrJfPAo3woqcuZAi8VbPy_bWSeuNo/edit" TargetMode="External"/><Relationship Id="rId287" Type="http://schemas.openxmlformats.org/officeDocument/2006/relationships/hyperlink" Target="https://docs.google.com/document/u/0/d/1bT6ELQNTdg1O-alrJfPAo3woqcuZAi8VbPy_bWSeuNo/edit" TargetMode="External"/><Relationship Id="rId410" Type="http://schemas.openxmlformats.org/officeDocument/2006/relationships/hyperlink" Target="https://docs.google.com/document/d/1t9csnwGjo55t2-Dy9yTQ3n13y688w5Px/edit" TargetMode="External"/><Relationship Id="rId431" Type="http://schemas.openxmlformats.org/officeDocument/2006/relationships/hyperlink" Target="https://docs.google.com/document/d/1hSwX4F2dQ-_aW1tYD_gHZ_BDYtgEM0MuNzK4ujfMcGQ/view" TargetMode="External"/><Relationship Id="rId30" Type="http://schemas.openxmlformats.org/officeDocument/2006/relationships/hyperlink" Target="https://docs.google.com/document/d/1hSwX4F2dQ-_aW1tYD_gHZ_BDYtgEM0MuNzK4ujfMcGQ/view" TargetMode="External"/><Relationship Id="rId105" Type="http://schemas.openxmlformats.org/officeDocument/2006/relationships/hyperlink" Target="https://docs.google.com/document/d/1hSwX4F2dQ-_aW1tYD_gHZ_BDYtgEM0MuNzK4ujfMcGQ/view" TargetMode="External"/><Relationship Id="rId126" Type="http://schemas.openxmlformats.org/officeDocument/2006/relationships/hyperlink" Target="https://docs.google.com/document/d/1t9csnwGjo55t2-Dy9yTQ3n13y688w5Px/edit" TargetMode="External"/><Relationship Id="rId147" Type="http://schemas.openxmlformats.org/officeDocument/2006/relationships/hyperlink" Target="https://docs.google.com/document/d/1t9csnwGjo55t2-Dy9yTQ3n13y688w5Px/edit" TargetMode="External"/><Relationship Id="rId168" Type="http://schemas.openxmlformats.org/officeDocument/2006/relationships/hyperlink" Target="https://docs.google.com/document/d/1hSwX4F2dQ-_aW1tYD_gHZ_BDYtgEM0MuNzK4ujfMcGQ/view" TargetMode="External"/><Relationship Id="rId312" Type="http://schemas.openxmlformats.org/officeDocument/2006/relationships/image" Target="media/image87.png"/><Relationship Id="rId333" Type="http://schemas.openxmlformats.org/officeDocument/2006/relationships/image" Target="media/image97.png"/><Relationship Id="rId354" Type="http://schemas.openxmlformats.org/officeDocument/2006/relationships/hyperlink" Target="https://docs.google.com/document/d/1t9csnwGjo55t2-Dy9yTQ3n13y688w5Px/edit" TargetMode="External"/><Relationship Id="rId51" Type="http://schemas.openxmlformats.org/officeDocument/2006/relationships/hyperlink" Target="https://docs.google.com/document/d/1t9csnwGjo55t2-Dy9yTQ3n13y688w5Px/edit" TargetMode="External"/><Relationship Id="rId72" Type="http://schemas.openxmlformats.org/officeDocument/2006/relationships/image" Target="media/image12.jpg"/><Relationship Id="rId93" Type="http://schemas.openxmlformats.org/officeDocument/2006/relationships/image" Target="media/image17.png"/><Relationship Id="rId189" Type="http://schemas.openxmlformats.org/officeDocument/2006/relationships/hyperlink" Target="https://docs.google.com/document/u/0/d/1bT6ELQNTdg1O-alrJfPAo3woqcuZAi8VbPy_bWSeuNo/edit" TargetMode="External"/><Relationship Id="rId375" Type="http://schemas.openxmlformats.org/officeDocument/2006/relationships/hyperlink" Target="https://docs.google.com/document/d/1nXmrUuXUBkf54qWdp3ubsKHYQHdU2dCR/edit" TargetMode="External"/><Relationship Id="rId396" Type="http://schemas.openxmlformats.org/officeDocument/2006/relationships/hyperlink" Target="https://docs.google.com/document/d/1t9csnwGjo55t2-Dy9yTQ3n13y688w5Px/edit" TargetMode="External"/><Relationship Id="rId3" Type="http://schemas.openxmlformats.org/officeDocument/2006/relationships/settings" Target="settings.xml"/><Relationship Id="rId214" Type="http://schemas.openxmlformats.org/officeDocument/2006/relationships/hyperlink" Target="https://docs.google.com/document/u/0/d/1bT6ELQNTdg1O-alrJfPAo3woqcuZAi8VbPy_bWSeuNo/edit" TargetMode="External"/><Relationship Id="rId235" Type="http://schemas.openxmlformats.org/officeDocument/2006/relationships/image" Target="media/image45.png"/><Relationship Id="rId256" Type="http://schemas.openxmlformats.org/officeDocument/2006/relationships/image" Target="media/image56.png"/><Relationship Id="rId277" Type="http://schemas.openxmlformats.org/officeDocument/2006/relationships/hyperlink" Target="https://docs.google.com/document/d/1bT6ELQNTdg1O-alrJfPAo3woqcuZAi8VbPy_bWSeuNo/edit" TargetMode="External"/><Relationship Id="rId298" Type="http://schemas.openxmlformats.org/officeDocument/2006/relationships/hyperlink" Target="https://docs.google.com/document/u/0/d/1bT6ELQNTdg1O-alrJfPAo3woqcuZAi8VbPy_bWSeuNo/edit" TargetMode="External"/><Relationship Id="rId400" Type="http://schemas.openxmlformats.org/officeDocument/2006/relationships/image" Target="media/image103.png"/><Relationship Id="rId421" Type="http://schemas.openxmlformats.org/officeDocument/2006/relationships/hyperlink" Target="https://docs.google.com/document/d/1hSwX4F2dQ-_aW1tYD_gHZ_BDYtgEM0MuNzK4ujfMcGQ/view" TargetMode="External"/><Relationship Id="rId116" Type="http://schemas.openxmlformats.org/officeDocument/2006/relationships/hyperlink" Target="https://docs.google.com/document/d/1t9csnwGjo55t2-Dy9yTQ3n13y688w5Px/edit" TargetMode="External"/><Relationship Id="rId137" Type="http://schemas.openxmlformats.org/officeDocument/2006/relationships/hyperlink" Target="https://docs.google.com/document/d/1t9csnwGjo55t2-Dy9yTQ3n13y688w5Px/edit" TargetMode="External"/><Relationship Id="rId158" Type="http://schemas.openxmlformats.org/officeDocument/2006/relationships/hyperlink" Target="https://docs.google.com/document/d/1t9csnwGjo55t2-Dy9yTQ3n13y688w5Px/edit" TargetMode="External"/><Relationship Id="rId302" Type="http://schemas.openxmlformats.org/officeDocument/2006/relationships/hyperlink" Target="https://docs.google.com/document/d/17cHYcGt9fDXSllN5Q5_ylb63bthC1Ybx57uAGlmIFZ0/edit" TargetMode="External"/><Relationship Id="rId323" Type="http://schemas.openxmlformats.org/officeDocument/2006/relationships/image" Target="media/image92.png"/><Relationship Id="rId344" Type="http://schemas.openxmlformats.org/officeDocument/2006/relationships/image" Target="media/image99.png"/><Relationship Id="rId20" Type="http://schemas.openxmlformats.org/officeDocument/2006/relationships/hyperlink" Target="https://docs.google.com/document/d/1t9csnwGjo55t2-Dy9yTQ3n13y688w5Px/edit" TargetMode="External"/><Relationship Id="rId41" Type="http://schemas.openxmlformats.org/officeDocument/2006/relationships/hyperlink" Target="https://docs.google.com/document/d/1hSwX4F2dQ-_aW1tYD_gHZ_BDYtgEM0MuNzK4ujfMcGQ/view" TargetMode="External"/><Relationship Id="rId62" Type="http://schemas.openxmlformats.org/officeDocument/2006/relationships/image" Target="media/image9.jpg"/><Relationship Id="rId83" Type="http://schemas.openxmlformats.org/officeDocument/2006/relationships/hyperlink" Target="https://docs.google.com/document/d/1t9csnwGjo55t2-Dy9yTQ3n13y688w5Px/edit" TargetMode="External"/><Relationship Id="rId179" Type="http://schemas.openxmlformats.org/officeDocument/2006/relationships/hyperlink" Target="https://docs.google.com/document/d/1t9csnwGjo55t2-Dy9yTQ3n13y688w5Px/edit" TargetMode="External"/><Relationship Id="rId365" Type="http://schemas.openxmlformats.org/officeDocument/2006/relationships/hyperlink" Target="https://docs.google.com/document/d/1t9csnwGjo55t2-Dy9yTQ3n13y688w5Px/edit" TargetMode="External"/><Relationship Id="rId386" Type="http://schemas.openxmlformats.org/officeDocument/2006/relationships/hyperlink" Target="https://docs.google.com/document/d/1nXmrUuXUBkf54qWdp3ubsKHYQHdU2dCR/edit" TargetMode="External"/><Relationship Id="rId190" Type="http://schemas.openxmlformats.org/officeDocument/2006/relationships/hyperlink" Target="https://docs.google.com/document/u/0/d/1bT6ELQNTdg1O-alrJfPAo3woqcuZAi8VbPy_bWSeuNo/edit" TargetMode="External"/><Relationship Id="rId204" Type="http://schemas.openxmlformats.org/officeDocument/2006/relationships/hyperlink" Target="https://docs.google.com/document/u/0/d/1bT6ELQNTdg1O-alrJfPAo3woqcuZAi8VbPy_bWSeuNo/edit" TargetMode="External"/><Relationship Id="rId225" Type="http://schemas.openxmlformats.org/officeDocument/2006/relationships/image" Target="media/image43.png"/><Relationship Id="rId246" Type="http://schemas.openxmlformats.org/officeDocument/2006/relationships/hyperlink" Target="https://docs.google.com/document/d/1bT6ELQNTdg1O-alrJfPAo3woqcuZAi8VbPy_bWSeuNo/edit" TargetMode="External"/><Relationship Id="rId267" Type="http://schemas.openxmlformats.org/officeDocument/2006/relationships/image" Target="media/image63.png"/><Relationship Id="rId288" Type="http://schemas.openxmlformats.org/officeDocument/2006/relationships/image" Target="media/image75.png"/><Relationship Id="rId411" Type="http://schemas.openxmlformats.org/officeDocument/2006/relationships/hyperlink" Target="https://docs.google.com/document/d/1bT6ELQNTdg1O-alrJfPAo3woqcuZAi8VbPy_bWSeuNo/edit" TargetMode="External"/><Relationship Id="rId432" Type="http://schemas.openxmlformats.org/officeDocument/2006/relationships/image" Target="media/image113.png"/><Relationship Id="rId106" Type="http://schemas.openxmlformats.org/officeDocument/2006/relationships/hyperlink" Target="https://docs.google.com/document/d/1t9csnwGjo55t2-Dy9yTQ3n13y688w5Px/edit" TargetMode="External"/><Relationship Id="rId127" Type="http://schemas.openxmlformats.org/officeDocument/2006/relationships/image" Target="media/image22.png"/><Relationship Id="rId313" Type="http://schemas.openxmlformats.org/officeDocument/2006/relationships/hyperlink" Target="https://docs.google.com/document/d/1bT6ELQNTdg1O-alrJfPAo3woqcuZAi8VbPy_bWSeuNo/edit" TargetMode="External"/><Relationship Id="rId10" Type="http://schemas.microsoft.com/office/2018/08/relationships/commentsExtensible" Target="commentsExtensible.xml"/><Relationship Id="rId31" Type="http://schemas.openxmlformats.org/officeDocument/2006/relationships/hyperlink" Target="https://docs.google.com/document/d/1t9csnwGjo55t2-Dy9yTQ3n13y688w5Px/edit" TargetMode="External"/><Relationship Id="rId52" Type="http://schemas.openxmlformats.org/officeDocument/2006/relationships/hyperlink" Target="https://docs.google.com/document/d/1t9csnwGjo55t2-Dy9yTQ3n13y688w5Px/edit" TargetMode="External"/><Relationship Id="rId73" Type="http://schemas.openxmlformats.org/officeDocument/2006/relationships/hyperlink" Target="https://docs.google.com/document/d/1hSwX4F2dQ-_aW1tYD_gHZ_BDYtgEM0MuNzK4ujfMcGQ/view" TargetMode="External"/><Relationship Id="rId94" Type="http://schemas.openxmlformats.org/officeDocument/2006/relationships/hyperlink" Target="https://docs.google.com/document/d/1hSwX4F2dQ-_aW1tYD_gHZ_BDYtgEM0MuNzK4ujfMcGQ/view" TargetMode="External"/><Relationship Id="rId148" Type="http://schemas.openxmlformats.org/officeDocument/2006/relationships/image" Target="media/image25.png"/><Relationship Id="rId169" Type="http://schemas.openxmlformats.org/officeDocument/2006/relationships/hyperlink" Target="https://docs.google.com/document/d/1t9csnwGjo55t2-Dy9yTQ3n13y688w5Px/edit" TargetMode="External"/><Relationship Id="rId334" Type="http://schemas.openxmlformats.org/officeDocument/2006/relationships/image" Target="media/image98.png"/><Relationship Id="rId355" Type="http://schemas.openxmlformats.org/officeDocument/2006/relationships/hyperlink" Target="https://docs.google.com/document/d/1t9csnwGjo55t2-Dy9yTQ3n13y688w5Px/edit" TargetMode="External"/><Relationship Id="rId376" Type="http://schemas.openxmlformats.org/officeDocument/2006/relationships/hyperlink" Target="https://docs.google.com/document/d/1t9csnwGjo55t2-Dy9yTQ3n13y688w5Px/edit" TargetMode="External"/><Relationship Id="rId397" Type="http://schemas.openxmlformats.org/officeDocument/2006/relationships/hyperlink" Target="https://docs.google.com/document/d/1t9csnwGjo55t2-Dy9yTQ3n13y688w5Px/edit" TargetMode="External"/><Relationship Id="rId4" Type="http://schemas.openxmlformats.org/officeDocument/2006/relationships/webSettings" Target="webSettings.xml"/><Relationship Id="rId180" Type="http://schemas.openxmlformats.org/officeDocument/2006/relationships/hyperlink" Target="https://docs.google.com/document/u/0/d/1bT6ELQNTdg1O-alrJfPAo3woqcuZAi8VbPy_bWSeuNo/edit" TargetMode="External"/><Relationship Id="rId215" Type="http://schemas.openxmlformats.org/officeDocument/2006/relationships/hyperlink" Target="https://docs.google.com/document/u/0/d/1bT6ELQNTdg1O-alrJfPAo3woqcuZAi8VbPy_bWSeuNo/edit" TargetMode="External"/><Relationship Id="rId236" Type="http://schemas.openxmlformats.org/officeDocument/2006/relationships/hyperlink" Target="https://docs.google.com/document/d/1bT6ELQNTdg1O-alrJfPAo3woqcuZAi8VbPy_bWSeuNo/edit" TargetMode="External"/><Relationship Id="rId257" Type="http://schemas.openxmlformats.org/officeDocument/2006/relationships/image" Target="media/image57.png"/><Relationship Id="rId278" Type="http://schemas.openxmlformats.org/officeDocument/2006/relationships/image" Target="media/image71.png"/><Relationship Id="rId401" Type="http://schemas.openxmlformats.org/officeDocument/2006/relationships/hyperlink" Target="https://docs.google.com/document/d/1nXmrUuXUBkf54qWdp3ubsKHYQHdU2dCR/edit" TargetMode="External"/><Relationship Id="rId422" Type="http://schemas.openxmlformats.org/officeDocument/2006/relationships/image" Target="media/image108.png"/><Relationship Id="rId303" Type="http://schemas.openxmlformats.org/officeDocument/2006/relationships/image" Target="media/image82.png"/><Relationship Id="rId42" Type="http://schemas.openxmlformats.org/officeDocument/2006/relationships/hyperlink" Target="https://docs.google.com/document/d/1t9csnwGjo55t2-Dy9yTQ3n13y688w5Px/edit" TargetMode="External"/><Relationship Id="rId84" Type="http://schemas.openxmlformats.org/officeDocument/2006/relationships/hyperlink" Target="https://docs.google.com/document/d/1t9csnwGjo55t2-Dy9yTQ3n13y688w5Px/edit" TargetMode="External"/><Relationship Id="rId138" Type="http://schemas.openxmlformats.org/officeDocument/2006/relationships/hyperlink" Target="https://docs.google.com/document/d/1t9csnwGjo55t2-Dy9yTQ3n13y688w5Px/edit" TargetMode="External"/><Relationship Id="rId345" Type="http://schemas.openxmlformats.org/officeDocument/2006/relationships/hyperlink" Target="https://docs.google.com/document/d/1t9csnwGjo55t2-Dy9yTQ3n13y688w5Px/edit" TargetMode="External"/><Relationship Id="rId387" Type="http://schemas.openxmlformats.org/officeDocument/2006/relationships/hyperlink" Target="https://docs.google.com/document/d/1nXmrUuXUBkf54qWdp3ubsKHYQHdU2dCR/edit" TargetMode="External"/><Relationship Id="rId191" Type="http://schemas.openxmlformats.org/officeDocument/2006/relationships/image" Target="media/image32.jpg"/><Relationship Id="rId205" Type="http://schemas.openxmlformats.org/officeDocument/2006/relationships/image" Target="media/image34.png"/><Relationship Id="rId247" Type="http://schemas.openxmlformats.org/officeDocument/2006/relationships/hyperlink" Target="https://docs.google.com/document/d/1bT6ELQNTdg1O-alrJfPAo3woqcuZAi8VbPy_bWSeuNo/edit" TargetMode="External"/><Relationship Id="rId412" Type="http://schemas.openxmlformats.org/officeDocument/2006/relationships/hyperlink" Target="https://docs.google.com/document/d/1bT6ELQNTdg1O-alrJfPAo3woqcuZAi8VbPy_bWSeuNo/edit" TargetMode="External"/><Relationship Id="rId107" Type="http://schemas.openxmlformats.org/officeDocument/2006/relationships/hyperlink" Target="https://docs.google.com/document/d/1t9csnwGjo55t2-Dy9yTQ3n13y688w5Px/edit" TargetMode="External"/><Relationship Id="rId289" Type="http://schemas.openxmlformats.org/officeDocument/2006/relationships/hyperlink" Target="https://docs.google.com/document/u/0/d/1bT6ELQNTdg1O-alrJfPAo3woqcuZAi8VbPy_bWSeuNo/edit" TargetMode="External"/><Relationship Id="rId11" Type="http://schemas.openxmlformats.org/officeDocument/2006/relationships/hyperlink" Target="https://docs.google.com/spreadsheets/u/0/d/112DFmImicsY5vv96p0D7g8eao7DJaKuoIQU3n_Mu_-M/edit" TargetMode="External"/><Relationship Id="rId53" Type="http://schemas.openxmlformats.org/officeDocument/2006/relationships/hyperlink" Target="https://docs.google.com/document/d/1t9csnwGjo55t2-Dy9yTQ3n13y688w5Px/edit" TargetMode="External"/><Relationship Id="rId149" Type="http://schemas.openxmlformats.org/officeDocument/2006/relationships/hyperlink" Target="https://docs.google.com/document/d/1hSwX4F2dQ-_aW1tYD_gHZ_BDYtgEM0MuNzK4ujfMcGQ/view" TargetMode="External"/><Relationship Id="rId314" Type="http://schemas.openxmlformats.org/officeDocument/2006/relationships/hyperlink" Target="https://docs.google.com/document/d/1bT6ELQNTdg1O-alrJfPAo3woqcuZAi8VbPy_bWSeuNo/edit" TargetMode="External"/><Relationship Id="rId356" Type="http://schemas.openxmlformats.org/officeDocument/2006/relationships/hyperlink" Target="https://docs.google.com/document/d/1t9csnwGjo55t2-Dy9yTQ3n13y688w5Px/edit" TargetMode="External"/><Relationship Id="rId398" Type="http://schemas.openxmlformats.org/officeDocument/2006/relationships/hyperlink" Target="https://docs.google.com/document/d/1t9csnwGjo55t2-Dy9yTQ3n13y688w5Px/edit" TargetMode="External"/><Relationship Id="rId95" Type="http://schemas.openxmlformats.org/officeDocument/2006/relationships/hyperlink" Target="https://docs.google.com/document/d/1t9csnwGjo55t2-Dy9yTQ3n13y688w5Px/edit" TargetMode="External"/><Relationship Id="rId160" Type="http://schemas.openxmlformats.org/officeDocument/2006/relationships/hyperlink" Target="https://docs.google.com/document/d/1t9csnwGjo55t2-Dy9yTQ3n13y688w5Px/edit" TargetMode="External"/><Relationship Id="rId216" Type="http://schemas.openxmlformats.org/officeDocument/2006/relationships/image" Target="media/image39.png"/><Relationship Id="rId423" Type="http://schemas.openxmlformats.org/officeDocument/2006/relationships/hyperlink" Target="https://docs.google.com/document/d/1hSwX4F2dQ-_aW1tYD_gHZ_BDYtgEM0MuNzK4ujfMcGQ/view" TargetMode="External"/><Relationship Id="rId258" Type="http://schemas.openxmlformats.org/officeDocument/2006/relationships/hyperlink" Target="https://docs.google.com/document/d/1bT6ELQNTdg1O-alrJfPAo3woqcuZAi8VbPy_bWSeuNo/edit" TargetMode="External"/><Relationship Id="rId22" Type="http://schemas.openxmlformats.org/officeDocument/2006/relationships/hyperlink" Target="https://docs.google.com/document/d/1t9csnwGjo55t2-Dy9yTQ3n13y688w5Px/edit" TargetMode="External"/><Relationship Id="rId64" Type="http://schemas.openxmlformats.org/officeDocument/2006/relationships/hyperlink" Target="https://docs.google.com/document/d/1t9csnwGjo55t2-Dy9yTQ3n13y688w5Px/edit" TargetMode="External"/><Relationship Id="rId118" Type="http://schemas.openxmlformats.org/officeDocument/2006/relationships/image" Target="media/image20.png"/><Relationship Id="rId325" Type="http://schemas.openxmlformats.org/officeDocument/2006/relationships/hyperlink" Target="https://docs.google.com/document/d/1bT6ELQNTdg1O-alrJfPAo3woqcuZAi8VbPy_bWSeuNo/edit" TargetMode="External"/><Relationship Id="rId367" Type="http://schemas.openxmlformats.org/officeDocument/2006/relationships/hyperlink" Target="https://docs.google.com/document/d/1t9csnwGjo55t2-Dy9yTQ3n13y688w5Px/edit" TargetMode="External"/><Relationship Id="rId171" Type="http://schemas.openxmlformats.org/officeDocument/2006/relationships/image" Target="media/image28.png"/><Relationship Id="rId227" Type="http://schemas.openxmlformats.org/officeDocument/2006/relationships/hyperlink" Target="https://docs.google.com/document/d/1bT6ELQNTdg1O-alrJfPAo3woqcuZAi8VbPy_bWSeuNo/edit" TargetMode="External"/><Relationship Id="rId269" Type="http://schemas.openxmlformats.org/officeDocument/2006/relationships/hyperlink" Target="https://docs.google.com/document/d/1bT6ELQNTdg1O-alrJfPAo3woqcuZAi8VbPy_bWSeuNo/edit" TargetMode="External"/><Relationship Id="rId434" Type="http://schemas.openxmlformats.org/officeDocument/2006/relationships/hyperlink" Target="https://docs.google.com/document/d/1hSwX4F2dQ-_aW1tYD_gHZ_BDYtgEM0MuNzK4ujfMcGQ/view" TargetMode="External"/><Relationship Id="rId33" Type="http://schemas.openxmlformats.org/officeDocument/2006/relationships/image" Target="media/image5.jpg"/><Relationship Id="rId129" Type="http://schemas.openxmlformats.org/officeDocument/2006/relationships/hyperlink" Target="https://docs.google.com/document/d/1t9csnwGjo55t2-Dy9yTQ3n13y688w5Px/edit" TargetMode="External"/><Relationship Id="rId280" Type="http://schemas.openxmlformats.org/officeDocument/2006/relationships/image" Target="media/image72.png"/><Relationship Id="rId336" Type="http://schemas.openxmlformats.org/officeDocument/2006/relationships/hyperlink" Target="https://docs.google.com/document/d/1hSwX4F2dQ-_aW1tYD_gHZ_BDYtgEM0MuNzK4ujfMcGQ/view" TargetMode="External"/><Relationship Id="rId75" Type="http://schemas.openxmlformats.org/officeDocument/2006/relationships/hyperlink" Target="https://docs.google.com/document/d/1t9csnwGjo55t2-Dy9yTQ3n13y688w5Px/edit" TargetMode="External"/><Relationship Id="rId140" Type="http://schemas.openxmlformats.org/officeDocument/2006/relationships/hyperlink" Target="https://docs.google.com/document/d/1t9csnwGjo55t2-Dy9yTQ3n13y688w5Px/edit" TargetMode="External"/><Relationship Id="rId182" Type="http://schemas.openxmlformats.org/officeDocument/2006/relationships/image" Target="media/image30.jpg"/><Relationship Id="rId378" Type="http://schemas.openxmlformats.org/officeDocument/2006/relationships/hyperlink" Target="https://docs.google.com/document/d/1t9csnwGjo55t2-Dy9yTQ3n13y688w5Px/edit" TargetMode="External"/><Relationship Id="rId403" Type="http://schemas.openxmlformats.org/officeDocument/2006/relationships/hyperlink" Target="https://docs.google.com/document/d/1nXmrUuXUBkf54qWdp3ubsKHYQHdU2dCR/edit" TargetMode="External"/><Relationship Id="rId6" Type="http://schemas.openxmlformats.org/officeDocument/2006/relationships/endnotes" Target="endnotes.xml"/><Relationship Id="rId238" Type="http://schemas.openxmlformats.org/officeDocument/2006/relationships/hyperlink" Target="https://docs.google.com/document/d/1bT6ELQNTdg1O-alrJfPAo3woqcuZAi8VbPy_bWSeuNo/edit" TargetMode="External"/><Relationship Id="rId291" Type="http://schemas.openxmlformats.org/officeDocument/2006/relationships/hyperlink" Target="https://docs.google.com/document/u/0/d/1bT6ELQNTdg1O-alrJfPAo3woqcuZAi8VbPy_bWSeuNo/edit" TargetMode="External"/><Relationship Id="rId305" Type="http://schemas.openxmlformats.org/officeDocument/2006/relationships/image" Target="media/image83.png"/><Relationship Id="rId347" Type="http://schemas.openxmlformats.org/officeDocument/2006/relationships/hyperlink" Target="https://docs.google.com/document/d/1nXmrUuXUBkf54qWdp3ubsKHYQHdU2dCR/edit" TargetMode="External"/><Relationship Id="rId44" Type="http://schemas.openxmlformats.org/officeDocument/2006/relationships/hyperlink" Target="https://docs.google.com/document/d/1hSwX4F2dQ-_aW1tYD_gHZ_BDYtgEM0MuNzK4ujfMcGQ/view" TargetMode="External"/><Relationship Id="rId86" Type="http://schemas.openxmlformats.org/officeDocument/2006/relationships/hyperlink" Target="https://docs.google.com/document/d/1hSwX4F2dQ-_aW1tYD_gHZ_BDYtgEM0MuNzK4ujfMcGQ/view" TargetMode="External"/><Relationship Id="rId151" Type="http://schemas.openxmlformats.org/officeDocument/2006/relationships/hyperlink" Target="https://docs.google.com/document/d/1t9csnwGjo55t2-Dy9yTQ3n13y688w5Px/edit" TargetMode="External"/><Relationship Id="rId389" Type="http://schemas.openxmlformats.org/officeDocument/2006/relationships/hyperlink" Target="https://docs.google.com/document/d/1t9csnwGjo55t2-Dy9yTQ3n13y688w5Px/edit" TargetMode="External"/><Relationship Id="rId193" Type="http://schemas.openxmlformats.org/officeDocument/2006/relationships/hyperlink" Target="https://docs.google.com/document/u/0/d/1bT6ELQNTdg1O-alrJfPAo3woqcuZAi8VbPy_bWSeuNo/edit" TargetMode="External"/><Relationship Id="rId207" Type="http://schemas.openxmlformats.org/officeDocument/2006/relationships/image" Target="media/image35.png"/><Relationship Id="rId249" Type="http://schemas.openxmlformats.org/officeDocument/2006/relationships/image" Target="media/image49.png"/><Relationship Id="rId414" Type="http://schemas.openxmlformats.org/officeDocument/2006/relationships/image" Target="media/image104.png"/><Relationship Id="rId13" Type="http://schemas.openxmlformats.org/officeDocument/2006/relationships/hyperlink" Target="https://docs.google.com/document/d/1hSwX4F2dQ-_aW1tYD_gHZ_BDYtgEM0MuNzK4ujfMcGQ/view" TargetMode="External"/><Relationship Id="rId109" Type="http://schemas.openxmlformats.org/officeDocument/2006/relationships/hyperlink" Target="https://docs.google.com/document/d/1t9csnwGjo55t2-Dy9yTQ3n13y688w5Px/edit" TargetMode="External"/><Relationship Id="rId260" Type="http://schemas.openxmlformats.org/officeDocument/2006/relationships/image" Target="media/image59.png"/><Relationship Id="rId316" Type="http://schemas.openxmlformats.org/officeDocument/2006/relationships/hyperlink" Target="https://docs.google.com/document/d/1bT6ELQNTdg1O-alrJfPAo3woqcuZAi8VbPy_bWSeuNo/edit" TargetMode="External"/><Relationship Id="rId55" Type="http://schemas.openxmlformats.org/officeDocument/2006/relationships/hyperlink" Target="https://docs.google.com/document/d/1t9csnwGjo55t2-Dy9yTQ3n13y688w5Px/edit" TargetMode="External"/><Relationship Id="rId97" Type="http://schemas.openxmlformats.org/officeDocument/2006/relationships/image" Target="media/image18.png"/><Relationship Id="rId120" Type="http://schemas.openxmlformats.org/officeDocument/2006/relationships/hyperlink" Target="https://docs.google.com/document/d/1t9csnwGjo55t2-Dy9yTQ3n13y688w5Px/edit" TargetMode="External"/><Relationship Id="rId358" Type="http://schemas.openxmlformats.org/officeDocument/2006/relationships/hyperlink" Target="https://docs.google.com/document/d/1t9csnwGjo55t2-Dy9yTQ3n13y688w5Px/edit" TargetMode="External"/><Relationship Id="rId162" Type="http://schemas.openxmlformats.org/officeDocument/2006/relationships/hyperlink" Target="https://docs.google.com/document/d/1t9csnwGjo55t2-Dy9yTQ3n13y688w5Px/edit" TargetMode="External"/><Relationship Id="rId218" Type="http://schemas.openxmlformats.org/officeDocument/2006/relationships/image" Target="media/image40.png"/><Relationship Id="rId425" Type="http://schemas.openxmlformats.org/officeDocument/2006/relationships/hyperlink" Target="https://docs.google.com/document/d/1hSwX4F2dQ-_aW1tYD_gHZ_BDYtgEM0MuNzK4ujfMcGQ/view" TargetMode="External"/><Relationship Id="rId271" Type="http://schemas.openxmlformats.org/officeDocument/2006/relationships/image" Target="media/image66.png"/><Relationship Id="rId24" Type="http://schemas.openxmlformats.org/officeDocument/2006/relationships/image" Target="media/image3.jpg"/><Relationship Id="rId66" Type="http://schemas.openxmlformats.org/officeDocument/2006/relationships/hyperlink" Target="https://docs.google.com/document/d/1hSwX4F2dQ-_aW1tYD_gHZ_BDYtgEM0MuNzK4ujfMcGQ/view" TargetMode="External"/><Relationship Id="rId131" Type="http://schemas.openxmlformats.org/officeDocument/2006/relationships/image" Target="media/image23.png"/><Relationship Id="rId327" Type="http://schemas.openxmlformats.org/officeDocument/2006/relationships/image" Target="media/image94.png"/><Relationship Id="rId369" Type="http://schemas.openxmlformats.org/officeDocument/2006/relationships/hyperlink" Target="https://docs.google.com/document/d/1t9csnwGjo55t2-Dy9yTQ3n13y688w5Px/edit" TargetMode="External"/><Relationship Id="rId173" Type="http://schemas.openxmlformats.org/officeDocument/2006/relationships/hyperlink" Target="https://docs.google.com/document/d/1t9csnwGjo55t2-Dy9yTQ3n13y688w5Px/edit" TargetMode="External"/><Relationship Id="rId229" Type="http://schemas.openxmlformats.org/officeDocument/2006/relationships/hyperlink" Target="https://docs.google.com/document/d/1bT6ELQNTdg1O-alrJfPAo3woqcuZAi8VbPy_bWSeuNo/edit" TargetMode="External"/><Relationship Id="rId380" Type="http://schemas.openxmlformats.org/officeDocument/2006/relationships/hyperlink" Target="https://docs.google.com/document/d/1t9csnwGjo55t2-Dy9yTQ3n13y688w5Px/edit" TargetMode="External"/><Relationship Id="rId436" Type="http://schemas.openxmlformats.org/officeDocument/2006/relationships/hyperlink" Target="https://docs.google.com/document/d/1hSwX4F2dQ-_aW1tYD_gHZ_BDYtgEM0MuNzK4ujfMcGQ/edit" TargetMode="External"/><Relationship Id="rId240" Type="http://schemas.openxmlformats.org/officeDocument/2006/relationships/image" Target="media/image46.png"/><Relationship Id="rId35" Type="http://schemas.openxmlformats.org/officeDocument/2006/relationships/hyperlink" Target="https://docs.google.com/document/d/1t9csnwGjo55t2-Dy9yTQ3n13y688w5Px/edit" TargetMode="External"/><Relationship Id="rId77" Type="http://schemas.openxmlformats.org/officeDocument/2006/relationships/image" Target="media/image13.jpg"/><Relationship Id="rId100" Type="http://schemas.openxmlformats.org/officeDocument/2006/relationships/hyperlink" Target="https://docs.google.com/document/d/1t9csnwGjo55t2-Dy9yTQ3n13y688w5Px/edit" TargetMode="External"/><Relationship Id="rId282" Type="http://schemas.openxmlformats.org/officeDocument/2006/relationships/image" Target="media/image73.png"/><Relationship Id="rId338" Type="http://schemas.openxmlformats.org/officeDocument/2006/relationships/hyperlink" Target="https://docs.google.com/document/d/1hSwX4F2dQ-_aW1tYD_gHZ_BDYtgEM0MuNzK4ujfMcGQ/view" TargetMode="External"/><Relationship Id="rId8" Type="http://schemas.microsoft.com/office/2011/relationships/commentsExtended" Target="commentsExtended.xml"/><Relationship Id="rId142" Type="http://schemas.openxmlformats.org/officeDocument/2006/relationships/hyperlink" Target="https://docs.google.com/document/d/1hSwX4F2dQ-_aW1tYD_gHZ_BDYtgEM0MuNzK4ujfMcGQ/view" TargetMode="External"/><Relationship Id="rId184" Type="http://schemas.openxmlformats.org/officeDocument/2006/relationships/hyperlink" Target="https://docs.google.com/document/u/0/d/1bT6ELQNTdg1O-alrJfPAo3woqcuZAi8VbPy_bWSeuNo/edit" TargetMode="External"/><Relationship Id="rId391" Type="http://schemas.openxmlformats.org/officeDocument/2006/relationships/hyperlink" Target="https://docs.google.com/document/d/1t9csnwGjo55t2-Dy9yTQ3n13y688w5Px/edit" TargetMode="External"/><Relationship Id="rId405" Type="http://schemas.openxmlformats.org/officeDocument/2006/relationships/hyperlink" Target="https://docs.google.com/document/d/1nXmrUuXUBkf54qWdp3ubsKHYQHdU2dCR/edit" TargetMode="External"/><Relationship Id="rId251" Type="http://schemas.openxmlformats.org/officeDocument/2006/relationships/image" Target="media/image51.png"/><Relationship Id="rId46" Type="http://schemas.openxmlformats.org/officeDocument/2006/relationships/hyperlink" Target="https://docs.google.com/document/d/1t9csnwGjo55t2-Dy9yTQ3n13y688w5Px/edit" TargetMode="External"/><Relationship Id="rId293" Type="http://schemas.openxmlformats.org/officeDocument/2006/relationships/hyperlink" Target="https://docs.google.com/document/u/0/d/1bT6ELQNTdg1O-alrJfPAo3woqcuZAi8VbPy_bWSeuNo/edit" TargetMode="External"/><Relationship Id="rId307" Type="http://schemas.openxmlformats.org/officeDocument/2006/relationships/image" Target="media/image84.png"/><Relationship Id="rId349" Type="http://schemas.openxmlformats.org/officeDocument/2006/relationships/hyperlink" Target="https://docs.google.com/document/d/1nXmrUuXUBkf54qWdp3ubsKHYQHdU2dCR/edit" TargetMode="External"/><Relationship Id="rId88" Type="http://schemas.openxmlformats.org/officeDocument/2006/relationships/hyperlink" Target="https://docs.google.com/document/d/1t9csnwGjo55t2-Dy9yTQ3n13y688w5Px/edit" TargetMode="External"/><Relationship Id="rId111" Type="http://schemas.openxmlformats.org/officeDocument/2006/relationships/hyperlink" Target="https://docs.google.com/document/d/1t9csnwGjo55t2-Dy9yTQ3n13y688w5Px/edit" TargetMode="External"/><Relationship Id="rId153" Type="http://schemas.openxmlformats.org/officeDocument/2006/relationships/image" Target="media/image26.png"/><Relationship Id="rId195" Type="http://schemas.openxmlformats.org/officeDocument/2006/relationships/image" Target="media/image33.jpg"/><Relationship Id="rId209" Type="http://schemas.openxmlformats.org/officeDocument/2006/relationships/image" Target="media/image36.png"/><Relationship Id="rId360" Type="http://schemas.openxmlformats.org/officeDocument/2006/relationships/hyperlink" Target="https://docs.google.com/document/d/1nXmrUuXUBkf54qWdp3ubsKHYQHdU2dCR/edit" TargetMode="External"/><Relationship Id="rId416" Type="http://schemas.openxmlformats.org/officeDocument/2006/relationships/hyperlink" Target="https://docs.google.com/document/d/1bT6ELQNTdg1O-alrJfPAo3woqcuZAi8VbPy_bWSeuNo/edit" TargetMode="External"/><Relationship Id="rId220" Type="http://schemas.openxmlformats.org/officeDocument/2006/relationships/hyperlink" Target="https://docs.google.com/document/d/1bT6ELQNTdg1O-alrJfPAo3woqcuZAi8VbPy_bWSeuNo/edit" TargetMode="External"/><Relationship Id="rId15" Type="http://schemas.openxmlformats.org/officeDocument/2006/relationships/hyperlink" Target="https://docs.google.com/document/d/1t9csnwGjo55t2-Dy9yTQ3n13y688w5Px/edit" TargetMode="External"/><Relationship Id="rId57" Type="http://schemas.openxmlformats.org/officeDocument/2006/relationships/hyperlink" Target="https://docs.google.com/document/d/1t9csnwGjo55t2-Dy9yTQ3n13y688w5Px/edit" TargetMode="External"/><Relationship Id="rId262" Type="http://schemas.openxmlformats.org/officeDocument/2006/relationships/hyperlink" Target="https://docs.google.com/document/d/1bT6ELQNTdg1O-alrJfPAo3woqcuZAi8VbPy_bWSeuNo/edit" TargetMode="External"/><Relationship Id="rId318" Type="http://schemas.openxmlformats.org/officeDocument/2006/relationships/hyperlink" Target="https://docs.google.com/document/d/1bT6ELQNTdg1O-alrJfPAo3woqcuZAi8VbPy_bWSeuNo/edit" TargetMode="External"/><Relationship Id="rId99" Type="http://schemas.openxmlformats.org/officeDocument/2006/relationships/hyperlink" Target="https://docs.google.com/document/d/1t9csnwGjo55t2-Dy9yTQ3n13y688w5Px/edit" TargetMode="External"/><Relationship Id="rId122" Type="http://schemas.openxmlformats.org/officeDocument/2006/relationships/image" Target="media/image21.png"/><Relationship Id="rId164" Type="http://schemas.openxmlformats.org/officeDocument/2006/relationships/hyperlink" Target="https://docs.google.com/document/d/1t9csnwGjo55t2-Dy9yTQ3n13y688w5Px/edit" TargetMode="External"/><Relationship Id="rId371" Type="http://schemas.openxmlformats.org/officeDocument/2006/relationships/hyperlink" Target="https://docs.google.com/document/d/1nXmrUuXUBkf54qWdp3ubsKHYQHdU2dCR/edit" TargetMode="External"/><Relationship Id="rId427" Type="http://schemas.openxmlformats.org/officeDocument/2006/relationships/hyperlink" Target="https://docs.google.com/document/d/1hSwX4F2dQ-_aW1tYD_gHZ_BDYtgEM0MuNzK4ujfMcGQ/view" TargetMode="External"/><Relationship Id="rId26" Type="http://schemas.openxmlformats.org/officeDocument/2006/relationships/hyperlink" Target="https://docs.google.com/document/d/1t9csnwGjo55t2-Dy9yTQ3n13y688w5Px/edit" TargetMode="External"/><Relationship Id="rId231" Type="http://schemas.openxmlformats.org/officeDocument/2006/relationships/hyperlink" Target="https://docs.google.com/document/d/1bT6ELQNTdg1O-alrJfPAo3woqcuZAi8VbPy_bWSeuNo/edit" TargetMode="External"/><Relationship Id="rId273" Type="http://schemas.openxmlformats.org/officeDocument/2006/relationships/image" Target="media/image68.png"/><Relationship Id="rId329" Type="http://schemas.openxmlformats.org/officeDocument/2006/relationships/image" Target="media/image95.png"/><Relationship Id="rId68" Type="http://schemas.openxmlformats.org/officeDocument/2006/relationships/image" Target="media/image11.jpg"/><Relationship Id="rId133" Type="http://schemas.openxmlformats.org/officeDocument/2006/relationships/hyperlink" Target="https://docs.google.com/document/d/1hSwX4F2dQ-_aW1tYD_gHZ_BDYtgEM0MuNzK4ujfMcGQ/view" TargetMode="External"/><Relationship Id="rId175" Type="http://schemas.openxmlformats.org/officeDocument/2006/relationships/hyperlink" Target="https://docs.google.com/document/d/1t9csnwGjo55t2-Dy9yTQ3n13y688w5Px/edit" TargetMode="External"/><Relationship Id="rId340" Type="http://schemas.openxmlformats.org/officeDocument/2006/relationships/hyperlink" Target="https://docs.google.com/document/d/1hSwX4F2dQ-_aW1tYD_gHZ_BDYtgEM0MuNzK4ujfMcGQ/view" TargetMode="External"/><Relationship Id="rId200" Type="http://schemas.openxmlformats.org/officeDocument/2006/relationships/hyperlink" Target="https://docs.google.com/document/u/0/d/1bT6ELQNTdg1O-alrJfPAo3woqcuZAi8VbPy_bWSeuNo/edit" TargetMode="External"/><Relationship Id="rId382" Type="http://schemas.openxmlformats.org/officeDocument/2006/relationships/hyperlink" Target="https://docs.google.com/document/d/1nXmrUuXUBkf54qWdp3ubsKHYQHdU2dCR/edit" TargetMode="External"/><Relationship Id="rId438" Type="http://schemas.openxmlformats.org/officeDocument/2006/relationships/image" Target="media/image114.png"/><Relationship Id="rId242" Type="http://schemas.openxmlformats.org/officeDocument/2006/relationships/hyperlink" Target="https://docs.google.com/document/d/1bT6ELQNTdg1O-alrJfPAo3woqcuZAi8VbPy_bWSeuNo/edit" TargetMode="External"/><Relationship Id="rId284" Type="http://schemas.openxmlformats.org/officeDocument/2006/relationships/image" Target="media/image74.png"/><Relationship Id="rId37" Type="http://schemas.openxmlformats.org/officeDocument/2006/relationships/hyperlink" Target="https://docs.google.com/document/d/1t9csnwGjo55t2-Dy9yTQ3n13y688w5Px/edit" TargetMode="External"/><Relationship Id="rId79" Type="http://schemas.openxmlformats.org/officeDocument/2006/relationships/hyperlink" Target="https://docs.google.com/document/d/1t9csnwGjo55t2-Dy9yTQ3n13y688w5Px/edit" TargetMode="External"/><Relationship Id="rId102" Type="http://schemas.openxmlformats.org/officeDocument/2006/relationships/hyperlink" Target="https://docs.google.com/document/d/1t9csnwGjo55t2-Dy9yTQ3n13y688w5Px/edit" TargetMode="External"/><Relationship Id="rId144" Type="http://schemas.openxmlformats.org/officeDocument/2006/relationships/hyperlink" Target="https://docs.google.com/document/d/1t9csnwGjo55t2-Dy9yTQ3n13y688w5Px/edit" TargetMode="External"/><Relationship Id="rId90" Type="http://schemas.openxmlformats.org/officeDocument/2006/relationships/image" Target="media/image16.jpg"/><Relationship Id="rId186" Type="http://schemas.openxmlformats.org/officeDocument/2006/relationships/hyperlink" Target="https://docs.google.com/document/u/0/d/1bT6ELQNTdg1O-alrJfPAo3woqcuZAi8VbPy_bWSeuNo/edit" TargetMode="External"/><Relationship Id="rId351" Type="http://schemas.openxmlformats.org/officeDocument/2006/relationships/hyperlink" Target="https://docs.google.com/document/d/1nXmrUuXUBkf54qWdp3ubsKHYQHdU2dCR/edit" TargetMode="External"/><Relationship Id="rId393" Type="http://schemas.openxmlformats.org/officeDocument/2006/relationships/hyperlink" Target="https://docs.google.com/document/d/1t9csnwGjo55t2-Dy9yTQ3n13y688w5Px/edit" TargetMode="External"/><Relationship Id="rId407" Type="http://schemas.openxmlformats.org/officeDocument/2006/relationships/hyperlink" Target="https://docs.google.com/document/d/1t9csnwGjo55t2-Dy9yTQ3n13y688w5Px/edit" TargetMode="External"/><Relationship Id="rId211" Type="http://schemas.openxmlformats.org/officeDocument/2006/relationships/image" Target="media/image37.png"/><Relationship Id="rId253" Type="http://schemas.openxmlformats.org/officeDocument/2006/relationships/image" Target="media/image53.png"/><Relationship Id="rId295" Type="http://schemas.openxmlformats.org/officeDocument/2006/relationships/hyperlink" Target="https://docs.google.com/document/u/0/d/1bT6ELQNTdg1O-alrJfPAo3woqcuZAi8VbPy_bWSeuNo/edit" TargetMode="External"/><Relationship Id="rId309" Type="http://schemas.openxmlformats.org/officeDocument/2006/relationships/hyperlink" Target="https://docs.google.com/document/d/1bT6ELQNTdg1O-alrJfPAo3woqcuZAi8VbPy_bWSeuNo/edit" TargetMode="External"/><Relationship Id="rId48" Type="http://schemas.openxmlformats.org/officeDocument/2006/relationships/image" Target="media/image8.jpg"/><Relationship Id="rId113" Type="http://schemas.openxmlformats.org/officeDocument/2006/relationships/hyperlink" Target="https://docs.google.com/document/d/1t9csnwGjo55t2-Dy9yTQ3n13y688w5Px/edit" TargetMode="External"/><Relationship Id="rId320" Type="http://schemas.openxmlformats.org/officeDocument/2006/relationships/image" Target="media/image90.png"/><Relationship Id="rId155" Type="http://schemas.openxmlformats.org/officeDocument/2006/relationships/hyperlink" Target="https://docs.google.com/document/d/1t9csnwGjo55t2-Dy9yTQ3n13y688w5Px/edit" TargetMode="External"/><Relationship Id="rId197" Type="http://schemas.openxmlformats.org/officeDocument/2006/relationships/hyperlink" Target="https://docs.google.com/document/u/0/d/1bT6ELQNTdg1O-alrJfPAo3woqcuZAi8VbPy_bWSeuNo/edit" TargetMode="External"/><Relationship Id="rId362" Type="http://schemas.openxmlformats.org/officeDocument/2006/relationships/hyperlink" Target="https://docs.google.com/document/d/1nXmrUuXUBkf54qWdp3ubsKHYQHdU2dCR/edit" TargetMode="External"/><Relationship Id="rId418" Type="http://schemas.openxmlformats.org/officeDocument/2006/relationships/hyperlink" Target="https://docs.google.com/document/d/1bT6ELQNTdg1O-alrJfPAo3woqcuZAi8VbPy_bWSeuNo/edit" TargetMode="External"/><Relationship Id="rId222" Type="http://schemas.openxmlformats.org/officeDocument/2006/relationships/hyperlink" Target="https://docs.google.com/document/d/1bT6ELQNTdg1O-alrJfPAo3woqcuZAi8VbPy_bWSeuNo/edit" TargetMode="External"/><Relationship Id="rId264" Type="http://schemas.openxmlformats.org/officeDocument/2006/relationships/hyperlink" Target="https://docs.google.com/document/d/1bT6ELQNTdg1O-alrJfPAo3woqcuZAi8VbPy_bWSeuNo/edit" TargetMode="External"/><Relationship Id="rId17" Type="http://schemas.openxmlformats.org/officeDocument/2006/relationships/hyperlink" Target="https://docs.google.com/document/d/1hSwX4F2dQ-_aW1tYD_gHZ_BDYtgEM0MuNzK4ujfMcGQ/view" TargetMode="External"/><Relationship Id="rId59" Type="http://schemas.openxmlformats.org/officeDocument/2006/relationships/hyperlink" Target="https://docs.google.com/document/d/1t9csnwGjo55t2-Dy9yTQ3n13y688w5Px/edit" TargetMode="External"/><Relationship Id="rId124" Type="http://schemas.openxmlformats.org/officeDocument/2006/relationships/hyperlink" Target="https://docs.google.com/document/d/1t9csnwGjo55t2-Dy9yTQ3n13y688w5Px/edit" TargetMode="External"/><Relationship Id="rId70" Type="http://schemas.openxmlformats.org/officeDocument/2006/relationships/hyperlink" Target="https://docs.google.com/document/d/1t9csnwGjo55t2-Dy9yTQ3n13y688w5Px/edit" TargetMode="External"/><Relationship Id="rId166" Type="http://schemas.openxmlformats.org/officeDocument/2006/relationships/hyperlink" Target="https://docs.google.com/document/d/1t9csnwGjo55t2-Dy9yTQ3n13y688w5Px/edit" TargetMode="External"/><Relationship Id="rId331" Type="http://schemas.openxmlformats.org/officeDocument/2006/relationships/hyperlink" Target="https://docs.google.com/document/d/1bT6ELQNTdg1O-alrJfPAo3woqcuZAi8VbPy_bWSeuNo/edit" TargetMode="External"/><Relationship Id="rId373" Type="http://schemas.openxmlformats.org/officeDocument/2006/relationships/hyperlink" Target="https://docs.google.com/document/d/1nXmrUuXUBkf54qWdp3ubsKHYQHdU2dCR/edit" TargetMode="External"/><Relationship Id="rId429" Type="http://schemas.openxmlformats.org/officeDocument/2006/relationships/hyperlink" Target="https://docs.google.com/document/d/1hSwX4F2dQ-_aW1tYD_gHZ_BDYtgEM0MuNzK4ujfMcGQ/view" TargetMode="External"/><Relationship Id="rId1" Type="http://schemas.openxmlformats.org/officeDocument/2006/relationships/numbering" Target="numbering.xml"/><Relationship Id="rId233" Type="http://schemas.openxmlformats.org/officeDocument/2006/relationships/hyperlink" Target="https://docs.google.com/document/d/1bT6ELQNTdg1O-alrJfPAo3woqcuZAi8VbPy_bWSeuNo/edit" TargetMode="External"/><Relationship Id="rId440" Type="http://schemas.openxmlformats.org/officeDocument/2006/relationships/fontTable" Target="fontTable.xml"/><Relationship Id="rId28" Type="http://schemas.openxmlformats.org/officeDocument/2006/relationships/hyperlink" Target="https://docs.google.com/document/d/1t9csnwGjo55t2-Dy9yTQ3n13y688w5Px/edit" TargetMode="External"/><Relationship Id="rId275" Type="http://schemas.openxmlformats.org/officeDocument/2006/relationships/hyperlink" Target="https://docs.google.com/document/d/1bT6ELQNTdg1O-alrJfPAo3woqcuZAi8VbPy_bWSeuNo/edit" TargetMode="External"/><Relationship Id="rId300" Type="http://schemas.openxmlformats.org/officeDocument/2006/relationships/hyperlink" Target="https://docs.google.com/document/d/17cHYcGt9fDXSllN5Q5_ylb63bthC1Ybx57uAGlmIFZ0/edit" TargetMode="External"/><Relationship Id="rId81" Type="http://schemas.openxmlformats.org/officeDocument/2006/relationships/hyperlink" Target="https://docs.google.com/document/d/1hSwX4F2dQ-_aW1tYD_gHZ_BDYtgEM0MuNzK4ujfMcGQ/view" TargetMode="External"/><Relationship Id="rId135" Type="http://schemas.openxmlformats.org/officeDocument/2006/relationships/hyperlink" Target="https://docs.google.com/document/d/1t9csnwGjo55t2-Dy9yTQ3n13y688w5Px/edit" TargetMode="External"/><Relationship Id="rId177" Type="http://schemas.openxmlformats.org/officeDocument/2006/relationships/hyperlink" Target="https://docs.google.com/document/d/1hSwX4F2dQ-_aW1tYD_gHZ_BDYtgEM0MuNzK4ujfMcGQ/view" TargetMode="External"/><Relationship Id="rId342" Type="http://schemas.openxmlformats.org/officeDocument/2006/relationships/hyperlink" Target="https://docs.google.com/document/d/1hSwX4F2dQ-_aW1tYD_gHZ_BDYtgEM0MuNzK4ujfMcGQ/view" TargetMode="External"/><Relationship Id="rId384" Type="http://schemas.openxmlformats.org/officeDocument/2006/relationships/hyperlink" Target="https://docs.google.com/document/d/1nXmrUuXUBkf54qWdp3ubsKHYQHdU2dCR/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131</Pages>
  <Words>22086</Words>
  <Characters>125892</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Hsu, Wei</cp:lastModifiedBy>
  <cp:revision>2</cp:revision>
  <dcterms:created xsi:type="dcterms:W3CDTF">2021-12-13T17:19:00Z</dcterms:created>
  <dcterms:modified xsi:type="dcterms:W3CDTF">2021-12-13T17:59:00Z</dcterms:modified>
</cp:coreProperties>
</file>